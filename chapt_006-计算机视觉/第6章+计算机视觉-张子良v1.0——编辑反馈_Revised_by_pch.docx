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5D8130" w14:textId="77777777" w:rsidR="00205C85" w:rsidRDefault="00EA1EEA" w:rsidP="00EA1EEA">
      <w:pPr>
        <w:pStyle w:val="Heading1"/>
      </w:pPr>
      <w:r>
        <w:rPr>
          <w:rFonts w:hint="eastAsia"/>
        </w:rPr>
        <w:t>计算机视觉</w:t>
      </w:r>
      <w:r w:rsidR="001C0D54">
        <w:rPr>
          <w:rStyle w:val="CommentReference"/>
          <w:rFonts w:eastAsia="宋体"/>
          <w:b w:val="0"/>
          <w:bCs w:val="0"/>
          <w:kern w:val="2"/>
        </w:rPr>
        <w:commentReference w:id="0"/>
      </w:r>
    </w:p>
    <w:p w14:paraId="6A31F3D0" w14:textId="77777777" w:rsidR="00EA1EEA" w:rsidRDefault="00561634" w:rsidP="00EA1EEA">
      <w:pPr>
        <w:pStyle w:val="Heading2"/>
      </w:pPr>
      <w:r>
        <w:rPr>
          <w:rFonts w:hint="eastAsia"/>
        </w:rPr>
        <w:t>概述</w:t>
      </w:r>
    </w:p>
    <w:p w14:paraId="1963698D" w14:textId="6286D92C" w:rsidR="00561634" w:rsidRPr="00B32F3F" w:rsidRDefault="00B32F3F" w:rsidP="00561634">
      <w:pPr>
        <w:ind w:firstLine="420"/>
      </w:pPr>
      <w:del w:id="1" w:author="PEI Caihong A" w:date="2018-05-11T14:50:00Z">
        <w:r w:rsidRPr="00E36B40" w:rsidDel="0046336C">
          <w:rPr>
            <w:rFonts w:hint="eastAsia"/>
            <w:highlight w:val="yellow"/>
          </w:rPr>
          <w:delText>计算机</w:delText>
        </w:r>
        <w:r w:rsidRPr="00E36B40" w:rsidDel="0046336C">
          <w:rPr>
            <w:highlight w:val="yellow"/>
          </w:rPr>
          <w:delText>视觉</w:delText>
        </w:r>
        <w:r w:rsidRPr="00E36B40" w:rsidDel="0046336C">
          <w:rPr>
            <w:rFonts w:hint="eastAsia"/>
            <w:highlight w:val="yellow"/>
          </w:rPr>
          <w:delText>(</w:delText>
        </w:r>
        <w:r w:rsidRPr="00E36B40" w:rsidDel="0046336C">
          <w:rPr>
            <w:highlight w:val="yellow"/>
          </w:rPr>
          <w:delText>Computer Vision, CV</w:delText>
        </w:r>
        <w:r w:rsidRPr="00E36B40" w:rsidDel="0046336C">
          <w:rPr>
            <w:rFonts w:hint="eastAsia"/>
            <w:highlight w:val="yellow"/>
          </w:rPr>
          <w:delText>)</w:delText>
        </w:r>
        <w:r w:rsidRPr="00E36B40" w:rsidDel="0046336C">
          <w:rPr>
            <w:highlight w:val="yellow"/>
          </w:rPr>
          <w:delText xml:space="preserve"> </w:delText>
        </w:r>
        <w:r w:rsidRPr="00E36B40" w:rsidDel="0046336C">
          <w:rPr>
            <w:rFonts w:hint="eastAsia"/>
            <w:highlight w:val="yellow"/>
          </w:rPr>
          <w:delText>是</w:delText>
        </w:r>
        <w:r w:rsidRPr="00E36B40" w:rsidDel="0046336C">
          <w:rPr>
            <w:highlight w:val="yellow"/>
          </w:rPr>
          <w:delText>一门</w:delText>
        </w:r>
        <w:r w:rsidRPr="00E36B40" w:rsidDel="0046336C">
          <w:rPr>
            <w:rFonts w:hint="eastAsia"/>
            <w:highlight w:val="yellow"/>
          </w:rPr>
          <w:delText>研究如何让计算机达到人类那样看的学科。</w:delText>
        </w:r>
        <w:r w:rsidRPr="00E36B40" w:rsidDel="0046336C">
          <w:rPr>
            <w:highlight w:val="yellow"/>
          </w:rPr>
          <w:delText>更进一步的说，就是是指用摄影机和电脑代替人眼对目标进行识别、跟踪</w:delText>
        </w:r>
        <w:commentRangeStart w:id="2"/>
        <w:r w:rsidRPr="00E36B40" w:rsidDel="0046336C">
          <w:rPr>
            <w:highlight w:val="yellow"/>
          </w:rPr>
          <w:delText>和</w:delText>
        </w:r>
        <w:commentRangeEnd w:id="2"/>
        <w:r w:rsidR="00811682" w:rsidDel="0046336C">
          <w:rPr>
            <w:rStyle w:val="CommentReference"/>
          </w:rPr>
          <w:commentReference w:id="2"/>
        </w:r>
        <w:r w:rsidRPr="00E36B40" w:rsidDel="0046336C">
          <w:rPr>
            <w:highlight w:val="yellow"/>
          </w:rPr>
          <w:delText>测量等</w:delText>
        </w:r>
        <w:r w:rsidR="00447584" w:rsidDel="0046336C">
          <w:fldChar w:fldCharType="begin"/>
        </w:r>
        <w:r w:rsidR="00447584" w:rsidDel="0046336C">
          <w:delInstrText xml:space="preserve"> HYPERLINK "https://baike.baidu.com/item/%E6%9C%BA%E5%99%A8%E8%A7%86%E8%A7%89" \t "_blank" </w:delInstrText>
        </w:r>
        <w:r w:rsidR="00447584" w:rsidDel="0046336C">
          <w:fldChar w:fldCharType="separate"/>
        </w:r>
        <w:r w:rsidRPr="00E36B40" w:rsidDel="0046336C">
          <w:rPr>
            <w:highlight w:val="yellow"/>
          </w:rPr>
          <w:delText>机器视觉</w:delText>
        </w:r>
        <w:r w:rsidR="00447584" w:rsidDel="0046336C">
          <w:rPr>
            <w:highlight w:val="yellow"/>
          </w:rPr>
          <w:fldChar w:fldCharType="end"/>
        </w:r>
        <w:r w:rsidRPr="00E36B40" w:rsidDel="0046336C">
          <w:rPr>
            <w:highlight w:val="yellow"/>
          </w:rPr>
          <w:delText>，并进一步做图形处理，使电脑处理成为更适合人眼观察或传送给仪器检测的图像。</w:delText>
        </w:r>
        <w:commentRangeStart w:id="3"/>
        <w:r w:rsidDel="0046336C">
          <w:rPr>
            <w:rFonts w:ascii="Arial" w:hAnsi="Arial" w:cs="Arial"/>
            <w:color w:val="333333"/>
          </w:rPr>
          <w:delText>计算机视觉也可以看作是研究如何使人工系统从图像或多维数据中</w:delText>
        </w:r>
        <w:r w:rsidDel="0046336C">
          <w:rPr>
            <w:rFonts w:ascii="Arial" w:hAnsi="Arial" w:cs="Arial"/>
            <w:color w:val="333333"/>
          </w:rPr>
          <w:delText>“</w:delText>
        </w:r>
        <w:r w:rsidDel="0046336C">
          <w:rPr>
            <w:rFonts w:ascii="Arial" w:hAnsi="Arial" w:cs="Arial"/>
            <w:color w:val="333333"/>
          </w:rPr>
          <w:delText>感知</w:delText>
        </w:r>
        <w:r w:rsidDel="0046336C">
          <w:rPr>
            <w:rFonts w:ascii="Arial" w:hAnsi="Arial" w:cs="Arial"/>
            <w:color w:val="333333"/>
          </w:rPr>
          <w:delText>”</w:delText>
        </w:r>
        <w:r w:rsidDel="0046336C">
          <w:rPr>
            <w:rFonts w:ascii="Arial" w:hAnsi="Arial" w:cs="Arial"/>
            <w:color w:val="333333"/>
          </w:rPr>
          <w:delText>的科学</w:delText>
        </w:r>
        <w:commentRangeEnd w:id="3"/>
        <w:r w:rsidR="00811682" w:rsidDel="0046336C">
          <w:rPr>
            <w:rStyle w:val="CommentReference"/>
          </w:rPr>
          <w:commentReference w:id="3"/>
        </w:r>
        <w:r w:rsidDel="0046336C">
          <w:rPr>
            <w:rFonts w:ascii="Arial" w:hAnsi="Arial" w:cs="Arial" w:hint="eastAsia"/>
            <w:color w:val="333333"/>
          </w:rPr>
          <w:delText>，</w:delText>
        </w:r>
      </w:del>
      <w:ins w:id="4" w:author="PEI Caihong A" w:date="2018-05-11T14:51:00Z">
        <w:r w:rsidR="0046336C">
          <w:rPr>
            <w:rFonts w:ascii="Arial" w:hAnsi="Arial" w:cs="Arial" w:hint="eastAsia"/>
            <w:color w:val="333333"/>
          </w:rPr>
          <w:t>计算机</w:t>
        </w:r>
        <w:r w:rsidR="0046336C">
          <w:rPr>
            <w:rFonts w:ascii="Arial" w:hAnsi="Arial" w:cs="Arial"/>
            <w:color w:val="333333"/>
          </w:rPr>
          <w:t>视觉（</w:t>
        </w:r>
        <w:r w:rsidR="0046336C">
          <w:rPr>
            <w:rFonts w:ascii="Arial" w:hAnsi="Arial" w:cs="Arial" w:hint="eastAsia"/>
            <w:color w:val="333333"/>
          </w:rPr>
          <w:t>Computer</w:t>
        </w:r>
        <w:r w:rsidR="0046336C">
          <w:rPr>
            <w:rFonts w:ascii="Arial" w:hAnsi="Arial" w:cs="Arial"/>
            <w:color w:val="333333"/>
          </w:rPr>
          <w:t xml:space="preserve"> Vision, CV</w:t>
        </w:r>
        <w:r w:rsidR="0046336C">
          <w:rPr>
            <w:rFonts w:ascii="Arial" w:hAnsi="Arial" w:cs="Arial"/>
            <w:color w:val="333333"/>
          </w:rPr>
          <w:t>）</w:t>
        </w:r>
      </w:ins>
      <w:ins w:id="5" w:author="PEI Caihong A" w:date="2018-05-11T14:54:00Z">
        <w:r w:rsidR="0046336C">
          <w:rPr>
            <w:rFonts w:ascii="Arial" w:hAnsi="Arial" w:cs="Arial" w:hint="eastAsia"/>
            <w:color w:val="333333"/>
          </w:rPr>
          <w:t>，</w:t>
        </w:r>
        <w:r w:rsidR="0046336C">
          <w:rPr>
            <w:rFonts w:ascii="Arial" w:hAnsi="Arial" w:cs="Arial"/>
            <w:color w:val="333333"/>
          </w:rPr>
          <w:t>顾名思义，就是让计算机能够像人类的眼睛那样，具有</w:t>
        </w:r>
        <w:r w:rsidR="0046336C">
          <w:rPr>
            <w:rFonts w:ascii="Arial" w:hAnsi="Arial" w:cs="Arial"/>
            <w:color w:val="333333"/>
          </w:rPr>
          <w:t>“</w:t>
        </w:r>
        <w:r w:rsidR="0046336C">
          <w:rPr>
            <w:rFonts w:ascii="Arial" w:hAnsi="Arial" w:cs="Arial" w:hint="eastAsia"/>
            <w:color w:val="333333"/>
          </w:rPr>
          <w:t>看</w:t>
        </w:r>
        <w:r w:rsidR="0046336C">
          <w:rPr>
            <w:rFonts w:ascii="Arial" w:hAnsi="Arial" w:cs="Arial"/>
            <w:color w:val="333333"/>
          </w:rPr>
          <w:t>”</w:t>
        </w:r>
      </w:ins>
      <w:ins w:id="6" w:author="PEI Caihong A" w:date="2018-05-11T14:55:00Z">
        <w:r w:rsidR="0046336C">
          <w:rPr>
            <w:rFonts w:ascii="Arial" w:hAnsi="Arial" w:cs="Arial" w:hint="eastAsia"/>
            <w:color w:val="333333"/>
          </w:rPr>
          <w:t>和</w:t>
        </w:r>
        <w:r w:rsidR="0046336C">
          <w:rPr>
            <w:rFonts w:ascii="Arial" w:hAnsi="Arial" w:cs="Arial"/>
            <w:color w:val="333333"/>
          </w:rPr>
          <w:t>“</w:t>
        </w:r>
        <w:r w:rsidR="0046336C">
          <w:rPr>
            <w:rFonts w:ascii="Arial" w:hAnsi="Arial" w:cs="Arial" w:hint="eastAsia"/>
            <w:color w:val="333333"/>
          </w:rPr>
          <w:t>分析</w:t>
        </w:r>
        <w:r w:rsidR="0046336C">
          <w:rPr>
            <w:rFonts w:ascii="Arial" w:hAnsi="Arial" w:cs="Arial"/>
            <w:color w:val="333333"/>
          </w:rPr>
          <w:t>”</w:t>
        </w:r>
      </w:ins>
      <w:ins w:id="7" w:author="PEI Caihong A" w:date="2018-05-11T14:54:00Z">
        <w:r w:rsidR="0046336C">
          <w:rPr>
            <w:rFonts w:ascii="Arial" w:hAnsi="Arial" w:cs="Arial" w:hint="eastAsia"/>
            <w:color w:val="333333"/>
          </w:rPr>
          <w:t>的</w:t>
        </w:r>
        <w:r w:rsidR="0046336C">
          <w:rPr>
            <w:rFonts w:ascii="Arial" w:hAnsi="Arial" w:cs="Arial"/>
            <w:color w:val="333333"/>
          </w:rPr>
          <w:t>功能</w:t>
        </w:r>
      </w:ins>
      <w:ins w:id="8" w:author="PEI Caihong A" w:date="2018-05-11T14:55:00Z">
        <w:r w:rsidR="0046336C">
          <w:rPr>
            <w:rFonts w:ascii="Arial" w:hAnsi="Arial" w:cs="Arial"/>
            <w:color w:val="333333"/>
          </w:rPr>
          <w:t>，</w:t>
        </w:r>
        <w:r w:rsidR="0046336C">
          <w:rPr>
            <w:rFonts w:ascii="Arial" w:hAnsi="Arial" w:cs="Arial" w:hint="eastAsia"/>
            <w:color w:val="333333"/>
          </w:rPr>
          <w:t>但是</w:t>
        </w:r>
        <w:r w:rsidR="0046336C">
          <w:rPr>
            <w:rFonts w:ascii="Arial" w:hAnsi="Arial" w:cs="Arial"/>
            <w:color w:val="333333"/>
          </w:rPr>
          <w:t>计算机不同于人类</w:t>
        </w:r>
      </w:ins>
      <w:ins w:id="9" w:author="PEI Caihong A" w:date="2018-05-11T14:56:00Z">
        <w:r w:rsidR="0046336C">
          <w:rPr>
            <w:rFonts w:ascii="Arial" w:hAnsi="Arial" w:cs="Arial" w:hint="eastAsia"/>
            <w:color w:val="333333"/>
          </w:rPr>
          <w:t>与生俱来</w:t>
        </w:r>
        <w:r w:rsidR="0046336C">
          <w:rPr>
            <w:rFonts w:ascii="Arial" w:hAnsi="Arial" w:cs="Arial"/>
            <w:color w:val="333333"/>
          </w:rPr>
          <w:t>的</w:t>
        </w:r>
        <w:r w:rsidR="0046336C">
          <w:rPr>
            <w:rFonts w:ascii="Arial" w:hAnsi="Arial" w:cs="Arial"/>
            <w:color w:val="333333"/>
          </w:rPr>
          <w:t>“</w:t>
        </w:r>
        <w:r w:rsidR="0046336C">
          <w:rPr>
            <w:rFonts w:ascii="Arial" w:hAnsi="Arial" w:cs="Arial" w:hint="eastAsia"/>
            <w:color w:val="333333"/>
          </w:rPr>
          <w:t>看</w:t>
        </w:r>
        <w:r w:rsidR="0046336C">
          <w:rPr>
            <w:rFonts w:ascii="Arial" w:hAnsi="Arial" w:cs="Arial"/>
            <w:color w:val="333333"/>
          </w:rPr>
          <w:t>”</w:t>
        </w:r>
        <w:r w:rsidR="0046336C">
          <w:rPr>
            <w:rFonts w:ascii="Arial" w:hAnsi="Arial" w:cs="Arial" w:hint="eastAsia"/>
            <w:color w:val="333333"/>
          </w:rPr>
          <w:t>和</w:t>
        </w:r>
        <w:r w:rsidR="0046336C">
          <w:rPr>
            <w:rFonts w:ascii="Arial" w:hAnsi="Arial" w:cs="Arial"/>
            <w:color w:val="333333"/>
          </w:rPr>
          <w:t>“</w:t>
        </w:r>
        <w:r w:rsidR="0046336C">
          <w:rPr>
            <w:rFonts w:ascii="Arial" w:hAnsi="Arial" w:cs="Arial" w:hint="eastAsia"/>
            <w:color w:val="333333"/>
          </w:rPr>
          <w:t>分析</w:t>
        </w:r>
        <w:r w:rsidR="0046336C">
          <w:rPr>
            <w:rFonts w:ascii="Arial" w:hAnsi="Arial" w:cs="Arial"/>
            <w:color w:val="333333"/>
          </w:rPr>
          <w:t>”</w:t>
        </w:r>
        <w:r w:rsidR="0046336C">
          <w:rPr>
            <w:rFonts w:ascii="Arial" w:hAnsi="Arial" w:cs="Arial" w:hint="eastAsia"/>
            <w:color w:val="333333"/>
          </w:rPr>
          <w:t>的</w:t>
        </w:r>
        <w:r w:rsidR="0046336C">
          <w:rPr>
            <w:rFonts w:ascii="Arial" w:hAnsi="Arial" w:cs="Arial"/>
            <w:color w:val="333333"/>
          </w:rPr>
          <w:t>能力，</w:t>
        </w:r>
      </w:ins>
      <w:ins w:id="10" w:author="PEI Caihong A" w:date="2018-05-11T14:57:00Z">
        <w:r w:rsidR="0046336C">
          <w:rPr>
            <w:rFonts w:ascii="Arial" w:hAnsi="Arial" w:cs="Arial" w:hint="eastAsia"/>
            <w:color w:val="333333"/>
          </w:rPr>
          <w:t>需要</w:t>
        </w:r>
        <w:r w:rsidR="0046336C">
          <w:rPr>
            <w:rFonts w:ascii="Arial" w:hAnsi="Arial" w:cs="Arial"/>
            <w:color w:val="333333"/>
          </w:rPr>
          <w:t>借助一定的科学</w:t>
        </w:r>
        <w:r w:rsidR="0046336C">
          <w:rPr>
            <w:rFonts w:ascii="Arial" w:hAnsi="Arial" w:cs="Arial" w:hint="eastAsia"/>
            <w:color w:val="333333"/>
          </w:rPr>
          <w:t>技术</w:t>
        </w:r>
        <w:r w:rsidR="0046336C">
          <w:rPr>
            <w:rFonts w:ascii="Arial" w:hAnsi="Arial" w:cs="Arial"/>
            <w:color w:val="333333"/>
          </w:rPr>
          <w:t>来实现这些功能，</w:t>
        </w:r>
      </w:ins>
      <w:del w:id="11" w:author="PEI Caihong A" w:date="2018-05-11T14:57:00Z">
        <w:r w:rsidDel="0046336C">
          <w:rPr>
            <w:rFonts w:ascii="Arial" w:hAnsi="Arial" w:cs="Arial" w:hint="eastAsia"/>
            <w:color w:val="333333"/>
          </w:rPr>
          <w:delText>它</w:delText>
        </w:r>
        <w:r w:rsidDel="0046336C">
          <w:rPr>
            <w:rFonts w:ascii="Arial" w:hAnsi="Arial" w:cs="Arial"/>
            <w:color w:val="333333"/>
          </w:rPr>
          <w:delText>的</w:delText>
        </w:r>
      </w:del>
      <w:ins w:id="12" w:author="PEI Caihong A" w:date="2018-05-11T14:57:00Z">
        <w:r w:rsidR="0046336C">
          <w:rPr>
            <w:rFonts w:ascii="Arial" w:hAnsi="Arial" w:cs="Arial" w:hint="eastAsia"/>
            <w:color w:val="333333"/>
          </w:rPr>
          <w:t>这些</w:t>
        </w:r>
      </w:ins>
      <w:r>
        <w:t>技术</w:t>
      </w:r>
      <w:del w:id="13" w:author="PEI Caihong A" w:date="2018-05-11T14:57:00Z">
        <w:r w:rsidDel="0046336C">
          <w:delText>集</w:delText>
        </w:r>
      </w:del>
      <w:ins w:id="14" w:author="PEI Caihong A" w:date="2018-05-11T14:57:00Z">
        <w:r w:rsidR="0046336C">
          <w:rPr>
            <w:rFonts w:hint="eastAsia"/>
          </w:rPr>
          <w:t>包括</w:t>
        </w:r>
      </w:ins>
      <w:r>
        <w:t>数字图像处理、数字信号处理、光学、物理学、</w:t>
      </w:r>
      <w:r>
        <w:rPr>
          <w:rFonts w:hint="eastAsia"/>
        </w:rPr>
        <w:t>几何</w:t>
      </w:r>
      <w:r>
        <w:t>学、应用数学、模式识别、人工智能</w:t>
      </w:r>
      <w:r>
        <w:rPr>
          <w:rFonts w:hint="eastAsia"/>
        </w:rPr>
        <w:t>等</w:t>
      </w:r>
      <w:ins w:id="15" w:author="PEI Caihong A" w:date="2018-05-11T14:57:00Z">
        <w:r w:rsidR="0046336C">
          <w:rPr>
            <w:rFonts w:hint="eastAsia"/>
          </w:rPr>
          <w:t>等</w:t>
        </w:r>
      </w:ins>
      <w:del w:id="16" w:author="PEI Caihong A" w:date="2018-05-11T14:57:00Z">
        <w:r w:rsidDel="0046336C">
          <w:rPr>
            <w:rFonts w:hint="eastAsia"/>
          </w:rPr>
          <w:delText>知识</w:delText>
        </w:r>
        <w:r w:rsidDel="0046336C">
          <w:delText>于一体</w:delText>
        </w:r>
      </w:del>
      <w:r>
        <w:t>。</w:t>
      </w:r>
      <w:del w:id="17" w:author="PEI Caihong A" w:date="2018-05-11T14:58:00Z">
        <w:r w:rsidDel="0046336C">
          <w:rPr>
            <w:rFonts w:hint="eastAsia"/>
          </w:rPr>
          <w:delText>其</w:delText>
        </w:r>
      </w:del>
      <w:ins w:id="18" w:author="PEI Caihong A" w:date="2018-05-11T14:58:00Z">
        <w:r w:rsidR="0046336C">
          <w:rPr>
            <w:rFonts w:hint="eastAsia"/>
          </w:rPr>
          <w:t>计算机</w:t>
        </w:r>
        <w:r w:rsidR="0046336C">
          <w:t>视觉</w:t>
        </w:r>
        <w:r w:rsidR="0046336C">
          <w:rPr>
            <w:rFonts w:hint="eastAsia"/>
          </w:rPr>
          <w:t>技术</w:t>
        </w:r>
        <w:r w:rsidR="0046336C">
          <w:t>的</w:t>
        </w:r>
      </w:ins>
      <w:r>
        <w:rPr>
          <w:rFonts w:hint="eastAsia"/>
        </w:rPr>
        <w:t>应用</w:t>
      </w:r>
      <w:r>
        <w:t>已经涉及到</w:t>
      </w:r>
      <w:r>
        <w:rPr>
          <w:rFonts w:hint="eastAsia"/>
        </w:rPr>
        <w:t>计算</w:t>
      </w:r>
      <w:ins w:id="19" w:author="林 瑞和" w:date="2018-05-10T11:07:00Z">
        <w:r w:rsidR="00792727">
          <w:rPr>
            <w:rFonts w:hint="eastAsia"/>
          </w:rPr>
          <w:t>几何</w:t>
        </w:r>
      </w:ins>
      <w:del w:id="20" w:author="林 瑞和" w:date="2018-05-10T11:07:00Z">
        <w:r w:rsidDel="00792727">
          <w:delText>集合</w:delText>
        </w:r>
      </w:del>
      <w:r>
        <w:t>、计算机图形学、图像处理、机器人学等领域。</w:t>
      </w:r>
      <w:r w:rsidRPr="00A91FE5">
        <w:rPr>
          <w:rFonts w:hint="eastAsia"/>
        </w:rPr>
        <w:t>在多媒体信息时代，对计算机视觉的研究工作显得尤为重要，人脸是图像中最重要的对象之一，人脸识别技术是计算机视觉与模式识别领域的重要课题。人脸识别技术是基于人的脸部特征信息进行身份识别的一种生物识别技术</w:t>
      </w:r>
      <w:del w:id="21" w:author="PEI Caihong A" w:date="2018-05-11T15:00:00Z">
        <w:r w:rsidRPr="00A91FE5" w:rsidDel="0046336C">
          <w:rPr>
            <w:rFonts w:hint="eastAsia"/>
          </w:rPr>
          <w:delText>。</w:delText>
        </w:r>
      </w:del>
      <w:ins w:id="22" w:author="PEI Caihong A" w:date="2018-05-11T15:00:00Z">
        <w:r w:rsidR="0046336C">
          <w:rPr>
            <w:rFonts w:hint="eastAsia"/>
          </w:rPr>
          <w:t>，</w:t>
        </w:r>
      </w:ins>
      <w:ins w:id="23" w:author="PEI Caihong A" w:date="2018-05-11T15:01:00Z">
        <w:r w:rsidR="0046336C">
          <w:rPr>
            <w:rFonts w:hint="eastAsia"/>
          </w:rPr>
          <w:t>这种技术</w:t>
        </w:r>
      </w:ins>
      <w:ins w:id="24" w:author="PEI Caihong A" w:date="2018-05-11T15:02:00Z">
        <w:r w:rsidR="0046336C">
          <w:rPr>
            <w:rFonts w:hint="eastAsia"/>
          </w:rPr>
          <w:t>自动在采集到的包含人脸的图像或者视频中</w:t>
        </w:r>
        <w:r w:rsidR="0046336C">
          <w:t>检测并</w:t>
        </w:r>
      </w:ins>
      <w:ins w:id="25" w:author="PEI Caihong A" w:date="2018-05-11T15:03:00Z">
        <w:r w:rsidR="0046336C">
          <w:t>跟踪人脸，然后</w:t>
        </w:r>
      </w:ins>
      <w:commentRangeStart w:id="26"/>
      <w:r w:rsidRPr="00A91FE5">
        <w:rPr>
          <w:rFonts w:hint="eastAsia"/>
        </w:rPr>
        <w:t>采用摄像机或摄像头采集含有人脸的图像或视频流，并自动在图像中检测和跟踪人脸</w:t>
      </w:r>
      <w:commentRangeEnd w:id="26"/>
      <w:r w:rsidR="00792727">
        <w:rPr>
          <w:rStyle w:val="CommentReference"/>
        </w:rPr>
        <w:commentReference w:id="26"/>
      </w:r>
      <w:del w:id="27" w:author="PEI Caihong A" w:date="2018-05-11T15:03:00Z">
        <w:r w:rsidRPr="00A91FE5" w:rsidDel="0046336C">
          <w:rPr>
            <w:rFonts w:hint="eastAsia"/>
          </w:rPr>
          <w:delText>，进而</w:delText>
        </w:r>
      </w:del>
      <w:r w:rsidRPr="00A91FE5">
        <w:rPr>
          <w:rFonts w:hint="eastAsia"/>
        </w:rPr>
        <w:t>对检测到的人脸进行脸部特征定位、提取，记忆存储和比对辨识</w:t>
      </w:r>
      <w:ins w:id="28" w:author="PEI Caihong A" w:date="2018-05-11T15:03:00Z">
        <w:r w:rsidR="0046336C">
          <w:rPr>
            <w:rFonts w:hint="eastAsia"/>
          </w:rPr>
          <w:t>，</w:t>
        </w:r>
        <w:r w:rsidR="0046336C">
          <w:t>从而</w:t>
        </w:r>
      </w:ins>
      <w:del w:id="29" w:author="PEI Caihong A" w:date="2018-05-11T15:03:00Z">
        <w:r w:rsidRPr="00A91FE5" w:rsidDel="0046336C">
          <w:rPr>
            <w:rFonts w:hint="eastAsia"/>
          </w:rPr>
          <w:delText>达到</w:delText>
        </w:r>
      </w:del>
      <w:r w:rsidRPr="00A91FE5">
        <w:rPr>
          <w:rFonts w:hint="eastAsia"/>
        </w:rPr>
        <w:t>识别不同人</w:t>
      </w:r>
      <w:ins w:id="30" w:author="PEI Caihong A" w:date="2018-05-11T15:04:00Z">
        <w:r w:rsidR="0046336C">
          <w:rPr>
            <w:rFonts w:hint="eastAsia"/>
          </w:rPr>
          <w:t>的</w:t>
        </w:r>
      </w:ins>
      <w:r w:rsidRPr="00A91FE5">
        <w:rPr>
          <w:rFonts w:hint="eastAsia"/>
        </w:rPr>
        <w:t>身份</w:t>
      </w:r>
      <w:del w:id="31" w:author="PEI Caihong A" w:date="2018-05-11T15:04:00Z">
        <w:r w:rsidRPr="00A91FE5" w:rsidDel="0046336C">
          <w:rPr>
            <w:rFonts w:hint="eastAsia"/>
          </w:rPr>
          <w:delText>的目的</w:delText>
        </w:r>
      </w:del>
      <w:r w:rsidRPr="00A91FE5">
        <w:rPr>
          <w:rFonts w:hint="eastAsia"/>
        </w:rPr>
        <w:t>。</w:t>
      </w:r>
      <w:del w:id="32" w:author="PEI Caihong A" w:date="2018-05-11T15:05:00Z">
        <w:r w:rsidRPr="00A91FE5" w:rsidDel="0046336C">
          <w:rPr>
            <w:rFonts w:hint="eastAsia"/>
          </w:rPr>
          <w:delText>因此，</w:delText>
        </w:r>
      </w:del>
      <w:ins w:id="33" w:author="PEI Caihong A" w:date="2018-05-11T15:05:00Z">
        <w:r w:rsidR="00BA046D">
          <w:rPr>
            <w:rFonts w:hint="eastAsia"/>
          </w:rPr>
          <w:t>在</w:t>
        </w:r>
        <w:r w:rsidR="00BA046D">
          <w:t>商业界，</w:t>
        </w:r>
      </w:ins>
      <w:r w:rsidRPr="00A91FE5">
        <w:rPr>
          <w:rFonts w:hint="eastAsia"/>
        </w:rPr>
        <w:t>随着越来越多企业跨界进入人脸识别领域，势必加剧该领域的竞争。未来的人脸识别技术的应用领域会越来越广，市场也将更广阔。</w:t>
      </w:r>
      <w:r>
        <w:rPr>
          <w:rFonts w:hint="eastAsia"/>
        </w:rPr>
        <w:t>本</w:t>
      </w:r>
      <w:r w:rsidR="00E5146F">
        <w:rPr>
          <w:rFonts w:hint="eastAsia"/>
        </w:rPr>
        <w:t>文</w:t>
      </w:r>
      <w:r>
        <w:rPr>
          <w:rFonts w:hint="eastAsia"/>
        </w:rPr>
        <w:t>从</w:t>
      </w:r>
      <w:r>
        <w:t>人脸识别的角度重点阐述一下计算机视觉的技术框架、</w:t>
      </w:r>
      <w:r>
        <w:rPr>
          <w:rFonts w:hint="eastAsia"/>
        </w:rPr>
        <w:t>算法</w:t>
      </w:r>
      <w:r>
        <w:t>模型、</w:t>
      </w:r>
      <w:r>
        <w:rPr>
          <w:rFonts w:hint="eastAsia"/>
        </w:rPr>
        <w:t>开源项目</w:t>
      </w:r>
      <w:r>
        <w:t>以及发展瓶颈</w:t>
      </w:r>
      <w:r>
        <w:rPr>
          <w:rFonts w:hint="eastAsia"/>
        </w:rPr>
        <w:t>。</w:t>
      </w:r>
    </w:p>
    <w:p w14:paraId="15D50AC9" w14:textId="77777777" w:rsidR="00561634" w:rsidRDefault="00062BBB" w:rsidP="00561634">
      <w:pPr>
        <w:pStyle w:val="Heading2"/>
      </w:pPr>
      <w:r>
        <w:rPr>
          <w:rFonts w:hint="eastAsia"/>
        </w:rPr>
        <w:t>技术框架</w:t>
      </w:r>
    </w:p>
    <w:p w14:paraId="290B7C37" w14:textId="77777777" w:rsidR="00062BBB" w:rsidRDefault="00386744" w:rsidP="00386744">
      <w:pPr>
        <w:pStyle w:val="Heading3"/>
      </w:pPr>
      <w:r>
        <w:rPr>
          <w:rFonts w:hint="eastAsia"/>
        </w:rPr>
        <w:t>概述</w:t>
      </w:r>
    </w:p>
    <w:p w14:paraId="38A9107D" w14:textId="5BEF18B6" w:rsidR="00B32F3F" w:rsidRDefault="00D1572A" w:rsidP="00B32F3F">
      <w:pPr>
        <w:ind w:firstLine="420"/>
      </w:pPr>
      <w:r>
        <w:rPr>
          <w:rFonts w:ascii="Arial" w:hAnsi="Arial" w:cs="Arial"/>
          <w:color w:val="333333"/>
        </w:rPr>
        <w:t>人脸识别（</w:t>
      </w:r>
      <w:r>
        <w:rPr>
          <w:rFonts w:ascii="Arial" w:hAnsi="Arial" w:cs="Arial"/>
          <w:color w:val="333333"/>
        </w:rPr>
        <w:t>Face Recognition</w:t>
      </w:r>
      <w:r>
        <w:rPr>
          <w:rFonts w:ascii="Arial" w:hAnsi="Arial" w:cs="Arial"/>
          <w:color w:val="333333"/>
        </w:rPr>
        <w:t>）</w:t>
      </w:r>
      <w:r>
        <w:rPr>
          <w:rFonts w:ascii="Arial" w:hAnsi="Arial" w:cs="Arial" w:hint="eastAsia"/>
          <w:color w:val="333333"/>
        </w:rPr>
        <w:t>技术</w:t>
      </w:r>
      <w:r>
        <w:rPr>
          <w:rFonts w:ascii="Arial" w:hAnsi="Arial" w:cs="Arial"/>
          <w:color w:val="333333"/>
        </w:rPr>
        <w:t>是通过视频采集设备获取用户的面部图像，</w:t>
      </w:r>
      <w:bookmarkStart w:id="34" w:name="OLE_LINK1"/>
      <w:bookmarkStart w:id="35" w:name="OLE_LINK2"/>
      <w:ins w:id="36" w:author="PEI Caihong A" w:date="2018-05-11T15:10:00Z">
        <w:r w:rsidR="006216F4">
          <w:rPr>
            <w:rFonts w:ascii="Arial" w:hAnsi="Arial" w:cs="Arial" w:hint="eastAsia"/>
            <w:color w:val="333333"/>
          </w:rPr>
          <w:t>然后</w:t>
        </w:r>
        <w:r w:rsidR="006216F4">
          <w:rPr>
            <w:rFonts w:ascii="Arial" w:hAnsi="Arial" w:cs="Arial"/>
            <w:color w:val="333333"/>
          </w:rPr>
          <w:t>通过一系列的算法对</w:t>
        </w:r>
        <w:r w:rsidR="006216F4">
          <w:rPr>
            <w:rFonts w:ascii="Arial" w:hAnsi="Arial" w:cs="Arial" w:hint="eastAsia"/>
            <w:color w:val="333333"/>
          </w:rPr>
          <w:t>用户</w:t>
        </w:r>
      </w:ins>
      <w:ins w:id="37" w:author="PEI Caihong A" w:date="2018-05-11T15:11:00Z">
        <w:r w:rsidR="006216F4">
          <w:rPr>
            <w:rFonts w:ascii="Arial" w:hAnsi="Arial" w:cs="Arial" w:hint="eastAsia"/>
            <w:color w:val="333333"/>
          </w:rPr>
          <w:t>的</w:t>
        </w:r>
        <w:r w:rsidR="006216F4">
          <w:rPr>
            <w:rFonts w:ascii="Arial" w:hAnsi="Arial" w:cs="Arial"/>
            <w:color w:val="333333"/>
          </w:rPr>
          <w:t>脸部特征进行提取和分析，并和</w:t>
        </w:r>
      </w:ins>
      <w:ins w:id="38" w:author="PEI Caihong A" w:date="2018-05-11T15:12:00Z">
        <w:r w:rsidR="006216F4">
          <w:rPr>
            <w:rFonts w:ascii="Arial" w:hAnsi="Arial" w:cs="Arial"/>
            <w:color w:val="333333"/>
          </w:rPr>
          <w:t>事先</w:t>
        </w:r>
      </w:ins>
      <w:ins w:id="39" w:author="PEI Caihong A" w:date="2018-05-11T15:13:00Z">
        <w:r w:rsidR="006216F4">
          <w:rPr>
            <w:rFonts w:ascii="Arial" w:hAnsi="Arial" w:cs="Arial" w:hint="eastAsia"/>
            <w:color w:val="333333"/>
          </w:rPr>
          <w:t>处理好</w:t>
        </w:r>
      </w:ins>
      <w:ins w:id="40" w:author="PEI Caihong A" w:date="2018-05-11T15:14:00Z">
        <w:r w:rsidR="006216F4">
          <w:rPr>
            <w:rFonts w:ascii="Arial" w:hAnsi="Arial" w:cs="Arial" w:hint="eastAsia"/>
            <w:color w:val="333333"/>
          </w:rPr>
          <w:t>且</w:t>
        </w:r>
      </w:ins>
      <w:ins w:id="41" w:author="PEI Caihong A" w:date="2018-05-11T15:13:00Z">
        <w:r w:rsidR="006216F4">
          <w:rPr>
            <w:rFonts w:ascii="Arial" w:hAnsi="Arial" w:cs="Arial"/>
            <w:color w:val="333333"/>
          </w:rPr>
          <w:t>进行</w:t>
        </w:r>
      </w:ins>
      <w:ins w:id="42" w:author="PEI Caihong A" w:date="2018-05-11T15:14:00Z">
        <w:r w:rsidR="006216F4">
          <w:rPr>
            <w:rFonts w:ascii="Arial" w:hAnsi="Arial" w:cs="Arial" w:hint="eastAsia"/>
            <w:color w:val="333333"/>
          </w:rPr>
          <w:t>过</w:t>
        </w:r>
      </w:ins>
      <w:ins w:id="43" w:author="PEI Caihong A" w:date="2018-05-11T15:13:00Z">
        <w:r w:rsidR="006216F4">
          <w:rPr>
            <w:rFonts w:ascii="Arial" w:hAnsi="Arial" w:cs="Arial"/>
            <w:color w:val="333333"/>
          </w:rPr>
          <w:t>信息标注的人脸数据库进行对比，进而判断</w:t>
        </w:r>
      </w:ins>
      <w:ins w:id="44" w:author="PEI Caihong A" w:date="2018-05-11T15:14:00Z">
        <w:r w:rsidR="006216F4">
          <w:rPr>
            <w:rFonts w:ascii="Arial" w:hAnsi="Arial" w:cs="Arial" w:hint="eastAsia"/>
            <w:color w:val="333333"/>
          </w:rPr>
          <w:t>出</w:t>
        </w:r>
      </w:ins>
      <w:ins w:id="45" w:author="PEI Caihong A" w:date="2018-05-11T15:13:00Z">
        <w:r w:rsidR="006216F4">
          <w:rPr>
            <w:rFonts w:ascii="Arial" w:hAnsi="Arial" w:cs="Arial"/>
            <w:color w:val="333333"/>
          </w:rPr>
          <w:t>用户的</w:t>
        </w:r>
        <w:r w:rsidR="006216F4">
          <w:rPr>
            <w:rFonts w:ascii="Arial" w:hAnsi="Arial" w:cs="Arial" w:hint="eastAsia"/>
            <w:color w:val="333333"/>
          </w:rPr>
          <w:t>真实</w:t>
        </w:r>
        <w:r w:rsidR="006216F4">
          <w:rPr>
            <w:rFonts w:ascii="Arial" w:hAnsi="Arial" w:cs="Arial"/>
            <w:color w:val="333333"/>
          </w:rPr>
          <w:t>身份</w:t>
        </w:r>
      </w:ins>
      <w:commentRangeStart w:id="46"/>
      <w:r>
        <w:rPr>
          <w:rFonts w:ascii="Arial" w:hAnsi="Arial" w:cs="Arial"/>
          <w:color w:val="333333"/>
        </w:rPr>
        <w:t>再利用核心的算法对其脸部的五官位置</w:t>
      </w:r>
      <w:r w:rsidR="0085256B">
        <w:rPr>
          <w:rFonts w:ascii="Arial" w:hAnsi="Arial" w:cs="Arial"/>
          <w:color w:val="333333"/>
        </w:rPr>
        <w:t>、脸型和角度进行计算分析</w:t>
      </w:r>
      <w:commentRangeEnd w:id="46"/>
      <w:r w:rsidR="00B44467">
        <w:rPr>
          <w:rStyle w:val="CommentReference"/>
        </w:rPr>
        <w:commentReference w:id="46"/>
      </w:r>
      <w:bookmarkEnd w:id="34"/>
      <w:bookmarkEnd w:id="35"/>
      <w:r w:rsidR="0085256B">
        <w:rPr>
          <w:rFonts w:ascii="Arial" w:hAnsi="Arial" w:cs="Arial"/>
          <w:color w:val="333333"/>
        </w:rPr>
        <w:t>，</w:t>
      </w:r>
      <w:del w:id="47" w:author="PEI Caihong A" w:date="2018-05-11T15:14:00Z">
        <w:r w:rsidR="0085256B" w:rsidDel="006216F4">
          <w:rPr>
            <w:rFonts w:ascii="Arial" w:hAnsi="Arial" w:cs="Arial"/>
            <w:color w:val="333333"/>
          </w:rPr>
          <w:delText>进而和自身数据库里已有的范本进行比对</w:delText>
        </w:r>
        <w:r w:rsidDel="006216F4">
          <w:rPr>
            <w:rFonts w:ascii="Arial" w:hAnsi="Arial" w:cs="Arial"/>
            <w:color w:val="333333"/>
          </w:rPr>
          <w:delText>后</w:delText>
        </w:r>
        <w:r w:rsidR="0085256B" w:rsidDel="006216F4">
          <w:rPr>
            <w:rFonts w:ascii="Arial" w:hAnsi="Arial" w:cs="Arial" w:hint="eastAsia"/>
            <w:color w:val="333333"/>
          </w:rPr>
          <w:delText>，</w:delText>
        </w:r>
        <w:r w:rsidDel="006216F4">
          <w:rPr>
            <w:rFonts w:ascii="Arial" w:hAnsi="Arial" w:cs="Arial"/>
            <w:color w:val="333333"/>
          </w:rPr>
          <w:delText>判断出用户的真实身份。</w:delText>
        </w:r>
      </w:del>
      <w:r>
        <w:rPr>
          <w:rFonts w:ascii="Arial" w:hAnsi="Arial" w:cs="Arial"/>
          <w:color w:val="333333"/>
        </w:rPr>
        <w:t>人脸识别技术基于局部特征区域的单训练样本人脸识别方法</w:t>
      </w:r>
      <w:r>
        <w:rPr>
          <w:rFonts w:ascii="Arial" w:hAnsi="Arial" w:cs="Arial" w:hint="eastAsia"/>
          <w:color w:val="333333"/>
        </w:rPr>
        <w:t>，大致</w:t>
      </w:r>
      <w:r>
        <w:rPr>
          <w:rFonts w:ascii="Arial" w:hAnsi="Arial" w:cs="Arial"/>
          <w:color w:val="333333"/>
        </w:rPr>
        <w:t>分为</w:t>
      </w:r>
      <w:r>
        <w:rPr>
          <w:rFonts w:ascii="Arial" w:hAnsi="Arial" w:cs="Arial" w:hint="eastAsia"/>
          <w:color w:val="333333"/>
        </w:rPr>
        <w:t>三步</w:t>
      </w:r>
      <w:r w:rsidR="00CD6175">
        <w:rPr>
          <w:rFonts w:ascii="Arial" w:hAnsi="Arial" w:cs="Arial" w:hint="eastAsia"/>
          <w:color w:val="333333"/>
        </w:rPr>
        <w:t>（</w:t>
      </w:r>
      <w:r w:rsidR="00E616FA">
        <w:rPr>
          <w:rFonts w:ascii="Arial" w:hAnsi="Arial" w:cs="Arial"/>
          <w:color w:val="333333"/>
        </w:rPr>
        <w:fldChar w:fldCharType="begin"/>
      </w:r>
      <w:r w:rsidR="00E616FA">
        <w:rPr>
          <w:rFonts w:ascii="Arial" w:hAnsi="Arial" w:cs="Arial"/>
          <w:color w:val="333333"/>
        </w:rPr>
        <w:instrText xml:space="preserve"> </w:instrText>
      </w:r>
      <w:r w:rsidR="00E616FA">
        <w:rPr>
          <w:rFonts w:ascii="Arial" w:hAnsi="Arial" w:cs="Arial" w:hint="eastAsia"/>
          <w:color w:val="333333"/>
        </w:rPr>
        <w:instrText>REF _Ref512524857 \h</w:instrText>
      </w:r>
      <w:r w:rsidR="00E616FA">
        <w:rPr>
          <w:rFonts w:ascii="Arial" w:hAnsi="Arial" w:cs="Arial"/>
          <w:color w:val="333333"/>
        </w:rPr>
        <w:instrText xml:space="preserve"> </w:instrText>
      </w:r>
      <w:r w:rsidR="00E616FA">
        <w:rPr>
          <w:rFonts w:ascii="Arial" w:hAnsi="Arial" w:cs="Arial"/>
          <w:color w:val="333333"/>
        </w:rPr>
      </w:r>
      <w:r w:rsidR="00E616FA">
        <w:rPr>
          <w:rFonts w:ascii="Arial" w:hAnsi="Arial" w:cs="Arial"/>
          <w:color w:val="333333"/>
        </w:rPr>
        <w:fldChar w:fldCharType="end"/>
      </w:r>
      <w:r w:rsidR="00E616FA">
        <w:rPr>
          <w:rFonts w:ascii="Arial" w:hAnsi="Arial" w:cs="Arial"/>
          <w:color w:val="333333"/>
        </w:rPr>
        <w:fldChar w:fldCharType="begin"/>
      </w:r>
      <w:r w:rsidR="00E616FA">
        <w:rPr>
          <w:rFonts w:ascii="Arial" w:hAnsi="Arial" w:cs="Arial"/>
          <w:color w:val="333333"/>
        </w:rPr>
        <w:instrText xml:space="preserve"> REF _Ref512524857 \r \h </w:instrText>
      </w:r>
      <w:r w:rsidR="00E616FA">
        <w:rPr>
          <w:rFonts w:ascii="Arial" w:hAnsi="Arial" w:cs="Arial"/>
          <w:color w:val="333333"/>
        </w:rPr>
      </w:r>
      <w:r w:rsidR="00E616FA">
        <w:rPr>
          <w:rFonts w:ascii="Arial" w:hAnsi="Arial" w:cs="Arial"/>
          <w:color w:val="333333"/>
        </w:rPr>
        <w:fldChar w:fldCharType="separate"/>
      </w:r>
      <w:r w:rsidR="00E616FA">
        <w:rPr>
          <w:rFonts w:ascii="Arial" w:hAnsi="Arial" w:cs="Arial" w:hint="eastAsia"/>
          <w:color w:val="333333"/>
        </w:rPr>
        <w:t>图</w:t>
      </w:r>
      <w:r w:rsidR="00E616FA">
        <w:rPr>
          <w:rFonts w:ascii="Arial" w:hAnsi="Arial" w:cs="Arial" w:hint="eastAsia"/>
          <w:color w:val="333333"/>
        </w:rPr>
        <w:t>1</w:t>
      </w:r>
      <w:r w:rsidR="00E616FA">
        <w:rPr>
          <w:rFonts w:ascii="Arial" w:hAnsi="Arial" w:cs="Arial" w:hint="eastAsia"/>
          <w:color w:val="333333"/>
        </w:rPr>
        <w:t>：</w:t>
      </w:r>
      <w:r w:rsidR="00E616FA">
        <w:rPr>
          <w:rFonts w:ascii="Arial" w:hAnsi="Arial" w:cs="Arial"/>
          <w:color w:val="333333"/>
        </w:rPr>
        <w:fldChar w:fldCharType="end"/>
      </w:r>
      <w:r w:rsidR="00CD6175">
        <w:rPr>
          <w:rFonts w:ascii="Arial" w:hAnsi="Arial" w:cs="Arial" w:hint="eastAsia"/>
          <w:color w:val="333333"/>
        </w:rPr>
        <w:t>）</w:t>
      </w:r>
      <w:r>
        <w:rPr>
          <w:rFonts w:ascii="Arial" w:hAnsi="Arial" w:cs="Arial"/>
          <w:color w:val="333333"/>
        </w:rPr>
        <w:t>：第一步，</w:t>
      </w:r>
      <w:r>
        <w:rPr>
          <w:rFonts w:ascii="Arial" w:hAnsi="Arial" w:cs="Arial" w:hint="eastAsia"/>
          <w:color w:val="333333"/>
        </w:rPr>
        <w:t>人脸检测</w:t>
      </w:r>
      <w:r>
        <w:rPr>
          <w:rFonts w:ascii="Arial" w:hAnsi="Arial" w:cs="Arial"/>
          <w:color w:val="333333"/>
        </w:rPr>
        <w:t>，就是对</w:t>
      </w:r>
      <w:r>
        <w:rPr>
          <w:rFonts w:ascii="Arial" w:hAnsi="Arial" w:cs="Arial" w:hint="eastAsia"/>
          <w:color w:val="333333"/>
        </w:rPr>
        <w:t>图像中</w:t>
      </w:r>
      <w:r>
        <w:rPr>
          <w:rFonts w:ascii="Arial" w:hAnsi="Arial" w:cs="Arial"/>
          <w:color w:val="333333"/>
        </w:rPr>
        <w:t>对应于人脸</w:t>
      </w:r>
      <w:r>
        <w:rPr>
          <w:rFonts w:ascii="Arial" w:hAnsi="Arial" w:cs="Arial" w:hint="eastAsia"/>
          <w:color w:val="333333"/>
        </w:rPr>
        <w:t>的</w:t>
      </w:r>
      <w:r>
        <w:rPr>
          <w:rFonts w:ascii="Arial" w:hAnsi="Arial" w:cs="Arial"/>
          <w:color w:val="333333"/>
        </w:rPr>
        <w:t>局部区域进行定义；第二步，</w:t>
      </w:r>
      <w:r>
        <w:rPr>
          <w:rFonts w:ascii="Arial" w:hAnsi="Arial" w:cs="Arial" w:hint="eastAsia"/>
          <w:color w:val="333333"/>
        </w:rPr>
        <w:t>人脸对齐</w:t>
      </w:r>
      <w:r>
        <w:rPr>
          <w:rFonts w:ascii="Arial" w:hAnsi="Arial" w:cs="Arial"/>
          <w:color w:val="333333"/>
        </w:rPr>
        <w:t>，就是</w:t>
      </w:r>
      <w:r>
        <w:rPr>
          <w:rFonts w:ascii="Arial" w:hAnsi="Arial" w:cs="Arial" w:hint="eastAsia"/>
          <w:color w:val="333333"/>
        </w:rPr>
        <w:t>对</w:t>
      </w:r>
      <w:r>
        <w:rPr>
          <w:rFonts w:ascii="Arial" w:hAnsi="Arial" w:cs="Arial"/>
          <w:color w:val="333333"/>
        </w:rPr>
        <w:t>处于运动状态的人的脸部进行姿态校正。</w:t>
      </w:r>
      <w:r>
        <w:rPr>
          <w:rFonts w:ascii="Arial" w:hAnsi="Arial" w:cs="Arial" w:hint="eastAsia"/>
          <w:color w:val="333333"/>
        </w:rPr>
        <w:t>第三步，</w:t>
      </w:r>
      <w:r>
        <w:rPr>
          <w:rFonts w:ascii="Arial" w:hAnsi="Arial" w:cs="Arial"/>
          <w:color w:val="333333"/>
        </w:rPr>
        <w:t>人脸验证，</w:t>
      </w:r>
      <w:r w:rsidR="000155A1">
        <w:rPr>
          <w:rFonts w:ascii="Arial" w:hAnsi="Arial" w:cs="Arial" w:hint="eastAsia"/>
          <w:color w:val="333333"/>
        </w:rPr>
        <w:t>就是通过把</w:t>
      </w:r>
      <w:r w:rsidR="000155A1">
        <w:rPr>
          <w:rFonts w:ascii="Arial" w:hAnsi="Arial" w:cs="Arial"/>
          <w:color w:val="333333"/>
        </w:rPr>
        <w:t>人脸的特征输入分类器</w:t>
      </w:r>
      <w:r w:rsidR="000155A1">
        <w:rPr>
          <w:rFonts w:ascii="Arial" w:hAnsi="Arial" w:cs="Arial" w:hint="eastAsia"/>
          <w:color w:val="333333"/>
        </w:rPr>
        <w:t>，</w:t>
      </w:r>
      <w:r>
        <w:rPr>
          <w:rFonts w:ascii="Arial" w:hAnsi="Arial" w:cs="Arial"/>
          <w:color w:val="333333"/>
        </w:rPr>
        <w:t>用投票或线性加权等方式得到终识别结果。</w:t>
      </w:r>
    </w:p>
    <w:p w14:paraId="463464E6" w14:textId="4D56C8BA" w:rsidR="0051733C" w:rsidDel="00881CD7" w:rsidRDefault="000A2C20" w:rsidP="009556C4">
      <w:pPr>
        <w:ind w:firstLine="420"/>
        <w:rPr>
          <w:del w:id="48" w:author="PEI Caihong A" w:date="2018-05-11T20:53:00Z"/>
          <w:rFonts w:hint="eastAsia"/>
          <w:noProof/>
        </w:rPr>
        <w:pPrChange w:id="49" w:author="PEI Caihong A" w:date="2018-05-11T20:43:00Z">
          <w:pPr>
            <w:ind w:firstLine="420"/>
          </w:pPr>
        </w:pPrChange>
      </w:pPr>
      <w:commentRangeStart w:id="50"/>
      <w:del w:id="51" w:author="PEI Caihong A" w:date="2018-05-11T20:53:00Z">
        <w:r w:rsidRPr="00BF4B4F" w:rsidDel="00881CD7">
          <w:rPr>
            <w:noProof/>
          </w:rPr>
          <w:lastRenderedPageBreak/>
          <w:drawing>
            <wp:inline distT="0" distB="0" distL="0" distR="0" wp14:anchorId="2FBE237A" wp14:editId="35FB96F0">
              <wp:extent cx="4531995" cy="2282190"/>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l="9891" t="15417" r="3745" b="7495"/>
                      <a:stretch>
                        <a:fillRect/>
                      </a:stretch>
                    </pic:blipFill>
                    <pic:spPr bwMode="auto">
                      <a:xfrm>
                        <a:off x="0" y="0"/>
                        <a:ext cx="4531995" cy="2282190"/>
                      </a:xfrm>
                      <a:prstGeom prst="rect">
                        <a:avLst/>
                      </a:prstGeom>
                      <a:noFill/>
                      <a:ln>
                        <a:noFill/>
                      </a:ln>
                    </pic:spPr>
                  </pic:pic>
                </a:graphicData>
              </a:graphic>
            </wp:inline>
          </w:drawing>
        </w:r>
        <w:commentRangeEnd w:id="50"/>
        <w:r w:rsidR="00002C38" w:rsidDel="00881CD7">
          <w:rPr>
            <w:rStyle w:val="CommentReference"/>
          </w:rPr>
          <w:commentReference w:id="50"/>
        </w:r>
      </w:del>
    </w:p>
    <w:bookmarkStart w:id="52" w:name="_Ref512524857"/>
    <w:p w14:paraId="3A07AEA1" w14:textId="6C2A75DD" w:rsidR="009556C4" w:rsidRPr="009556C4" w:rsidRDefault="00881CD7" w:rsidP="0059211F">
      <w:pPr>
        <w:ind w:firstLine="420"/>
        <w:jc w:val="center"/>
        <w:rPr>
          <w:ins w:id="53" w:author="PEI Caihong A" w:date="2018-05-11T20:30:00Z"/>
          <w:rFonts w:hint="eastAsia"/>
          <w:rPrChange w:id="54" w:author="PEI Caihong A" w:date="2018-05-11T20:42:00Z">
            <w:rPr>
              <w:ins w:id="55" w:author="PEI Caihong A" w:date="2018-05-11T20:30:00Z"/>
              <w:rFonts w:hint="eastAsia"/>
            </w:rPr>
          </w:rPrChange>
        </w:rPr>
        <w:pPrChange w:id="56" w:author="PEI Caihong A" w:date="2018-05-11T20:58:00Z">
          <w:pPr>
            <w:pStyle w:val="T"/>
          </w:pPr>
        </w:pPrChange>
      </w:pPr>
      <w:ins w:id="57" w:author="PEI Caihong A" w:date="2018-05-11T20:53:00Z">
        <w:r>
          <w:object w:dxaOrig="10729" w:dyaOrig="5097" w14:anchorId="409747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415pt;height:197.5pt" o:ole="">
              <v:imagedata r:id="rId11" o:title=""/>
            </v:shape>
            <o:OLEObject Type="Embed" ProgID="Visio.Drawing.11" ShapeID="_x0000_i1047" DrawAspect="Content" ObjectID="_1587582859" r:id="rId12"/>
          </w:object>
        </w:r>
      </w:ins>
    </w:p>
    <w:p w14:paraId="62CAFEF7" w14:textId="59AE89C2" w:rsidR="009B3AB5" w:rsidRDefault="009B3AB5" w:rsidP="00CD6175">
      <w:pPr>
        <w:pStyle w:val="T"/>
      </w:pPr>
      <w:r>
        <w:rPr>
          <w:rFonts w:hint="eastAsia"/>
          <w:noProof/>
        </w:rPr>
        <w:t>人脸</w:t>
      </w:r>
      <w:r>
        <w:rPr>
          <w:noProof/>
        </w:rPr>
        <w:t>识别过程</w:t>
      </w:r>
      <w:bookmarkEnd w:id="52"/>
    </w:p>
    <w:p w14:paraId="20A42A64" w14:textId="69EE48E5" w:rsidR="00386744" w:rsidRDefault="00386744" w:rsidP="00386744">
      <w:pPr>
        <w:pStyle w:val="Heading3"/>
      </w:pPr>
      <w:r>
        <w:rPr>
          <w:rFonts w:hint="eastAsia"/>
        </w:rPr>
        <w:t>人脸检测</w:t>
      </w:r>
    </w:p>
    <w:p w14:paraId="54FAFDF1" w14:textId="77777777" w:rsidR="0085256B" w:rsidRDefault="005A1FA8" w:rsidP="00386744">
      <w:pPr>
        <w:ind w:firstLine="420"/>
        <w:rPr>
          <w:rFonts w:ascii="Arial" w:hAnsi="Arial" w:cs="Arial"/>
          <w:color w:val="333333"/>
        </w:rPr>
      </w:pPr>
      <w:r>
        <w:rPr>
          <w:rFonts w:ascii="Arial" w:hAnsi="Arial" w:cs="Arial"/>
          <w:color w:val="333333"/>
        </w:rPr>
        <w:t>人脸检测</w:t>
      </w:r>
      <w:r w:rsidR="00D578B3">
        <w:rPr>
          <w:rFonts w:ascii="Arial" w:hAnsi="Arial" w:cs="Arial" w:hint="eastAsia"/>
          <w:color w:val="333333"/>
        </w:rPr>
        <w:t>（</w:t>
      </w:r>
      <w:r w:rsidR="00D578B3">
        <w:rPr>
          <w:rFonts w:ascii="Arial" w:hAnsi="Arial" w:cs="Arial" w:hint="eastAsia"/>
          <w:color w:val="333333"/>
        </w:rPr>
        <w:t>Face</w:t>
      </w:r>
      <w:r w:rsidR="00D578B3">
        <w:rPr>
          <w:rFonts w:ascii="Arial" w:hAnsi="Arial" w:cs="Arial"/>
          <w:color w:val="333333"/>
        </w:rPr>
        <w:t xml:space="preserve"> Detection</w:t>
      </w:r>
      <w:r w:rsidR="00D578B3">
        <w:rPr>
          <w:rFonts w:ascii="Arial" w:hAnsi="Arial" w:cs="Arial" w:hint="eastAsia"/>
          <w:color w:val="333333"/>
        </w:rPr>
        <w:t>）</w:t>
      </w:r>
      <w:r>
        <w:rPr>
          <w:rFonts w:ascii="Arial" w:hAnsi="Arial" w:cs="Arial"/>
          <w:color w:val="333333"/>
        </w:rPr>
        <w:t>是指</w:t>
      </w:r>
      <w:r>
        <w:rPr>
          <w:rFonts w:ascii="Arial" w:hAnsi="Arial" w:cs="Arial" w:hint="eastAsia"/>
          <w:color w:val="333333"/>
        </w:rPr>
        <w:t>对</w:t>
      </w:r>
      <w:r w:rsidR="00CF54F3">
        <w:rPr>
          <w:rFonts w:ascii="Arial" w:hAnsi="Arial" w:cs="Arial" w:hint="eastAsia"/>
          <w:color w:val="333333"/>
        </w:rPr>
        <w:t>通过</w:t>
      </w:r>
      <w:r w:rsidR="00CF54F3">
        <w:rPr>
          <w:rFonts w:ascii="Arial" w:hAnsi="Arial" w:cs="Arial"/>
          <w:color w:val="333333"/>
        </w:rPr>
        <w:t>人脸扫描获得的</w:t>
      </w:r>
      <w:r>
        <w:rPr>
          <w:rFonts w:ascii="Arial" w:hAnsi="Arial" w:cs="Arial" w:hint="eastAsia"/>
          <w:color w:val="333333"/>
        </w:rPr>
        <w:t>任意</w:t>
      </w:r>
      <w:r>
        <w:rPr>
          <w:rFonts w:ascii="Arial" w:hAnsi="Arial" w:cs="Arial"/>
          <w:color w:val="333333"/>
        </w:rPr>
        <w:t>的视频或图</w:t>
      </w:r>
      <w:r>
        <w:rPr>
          <w:rFonts w:ascii="Arial" w:hAnsi="Arial" w:cs="Arial" w:hint="eastAsia"/>
          <w:color w:val="333333"/>
        </w:rPr>
        <w:t>片</w:t>
      </w:r>
      <w:r>
        <w:rPr>
          <w:rFonts w:ascii="Arial" w:hAnsi="Arial" w:cs="Arial"/>
          <w:color w:val="333333"/>
        </w:rPr>
        <w:t>，采用一定的策略对其进行搜索以确定其中是否含有人脸，</w:t>
      </w:r>
      <w:r>
        <w:rPr>
          <w:rFonts w:ascii="Arial" w:hAnsi="Arial" w:cs="Arial" w:hint="eastAsia"/>
          <w:color w:val="333333"/>
        </w:rPr>
        <w:t>并</w:t>
      </w:r>
      <w:r w:rsidR="0085256B">
        <w:rPr>
          <w:rFonts w:ascii="Arial" w:hAnsi="Arial" w:cs="Arial"/>
          <w:color w:val="333333"/>
        </w:rPr>
        <w:t>把与</w:t>
      </w:r>
      <w:r w:rsidR="0085256B">
        <w:rPr>
          <w:rFonts w:ascii="Arial" w:hAnsi="Arial" w:cs="Arial" w:hint="eastAsia"/>
          <w:color w:val="333333"/>
        </w:rPr>
        <w:t>人脸</w:t>
      </w:r>
      <w:r w:rsidR="000C51B9" w:rsidRPr="00176277">
        <w:rPr>
          <w:rFonts w:ascii="Arial" w:hAnsi="Arial" w:cs="Arial"/>
          <w:color w:val="333333"/>
        </w:rPr>
        <w:t>相关的内容寻找出来</w:t>
      </w:r>
      <w:r w:rsidRPr="00176277">
        <w:rPr>
          <w:rFonts w:ascii="Arial" w:hAnsi="Arial" w:cs="Arial" w:hint="eastAsia"/>
          <w:color w:val="333333"/>
        </w:rPr>
        <w:t>，然后</w:t>
      </w:r>
      <w:r>
        <w:rPr>
          <w:rFonts w:ascii="Arial" w:hAnsi="Arial" w:cs="Arial"/>
          <w:color w:val="333333"/>
        </w:rPr>
        <w:t>返回</w:t>
      </w:r>
      <w:r>
        <w:rPr>
          <w:rFonts w:ascii="Arial" w:hAnsi="Arial" w:cs="Arial" w:hint="eastAsia"/>
          <w:color w:val="333333"/>
        </w:rPr>
        <w:t>人</w:t>
      </w:r>
      <w:r>
        <w:rPr>
          <w:rFonts w:ascii="Arial" w:hAnsi="Arial" w:cs="Arial"/>
          <w:color w:val="333333"/>
        </w:rPr>
        <w:t>脸的位置、大小和姿态</w:t>
      </w:r>
      <w:r w:rsidRPr="00176277">
        <w:rPr>
          <w:rFonts w:ascii="Arial" w:hAnsi="Arial" w:cs="Arial"/>
          <w:color w:val="333333"/>
        </w:rPr>
        <w:t>。</w:t>
      </w:r>
      <w:r w:rsidR="00B34C60" w:rsidRPr="00176277">
        <w:rPr>
          <w:rFonts w:ascii="Arial" w:hAnsi="Arial" w:cs="Arial" w:hint="eastAsia"/>
          <w:color w:val="333333"/>
        </w:rPr>
        <w:t>人脸检测的</w:t>
      </w:r>
      <w:r w:rsidR="00B34C60" w:rsidRPr="00176277">
        <w:rPr>
          <w:rFonts w:ascii="Arial" w:hAnsi="Arial" w:cs="Arial"/>
          <w:color w:val="333333"/>
        </w:rPr>
        <w:t>过程</w:t>
      </w:r>
      <w:r w:rsidR="0085256B">
        <w:rPr>
          <w:rFonts w:ascii="Arial" w:hAnsi="Arial" w:cs="Arial" w:hint="eastAsia"/>
          <w:color w:val="333333"/>
        </w:rPr>
        <w:t>如下图所示：</w:t>
      </w:r>
    </w:p>
    <w:p w14:paraId="3BECE88F" w14:textId="77777777" w:rsidR="0085256B" w:rsidRDefault="0085256B" w:rsidP="0085256B">
      <w:pPr>
        <w:pStyle w:val="T0"/>
      </w:pPr>
      <w:r w:rsidRPr="000B1770">
        <w:rPr>
          <w:noProof/>
        </w:rPr>
        <w:drawing>
          <wp:inline distT="0" distB="0" distL="0" distR="0" wp14:anchorId="59D8CAFD" wp14:editId="6CF04238">
            <wp:extent cx="3100705" cy="1153160"/>
            <wp:effectExtent l="0" t="0" r="4445" b="0"/>
            <wp:docPr id="2" name="Diagram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 2"/>
                    <pic:cNvPicPr>
                      <a:picLocks noChangeArrowheads="1"/>
                    </pic:cNvPicPr>
                  </pic:nvPicPr>
                  <pic:blipFill>
                    <a:blip r:embed="rId13" cstate="print">
                      <a:extLst>
                        <a:ext uri="{28A0092B-C50C-407E-A947-70E740481C1C}">
                          <a14:useLocalDpi xmlns:a14="http://schemas.microsoft.com/office/drawing/2010/main" val="0"/>
                        </a:ext>
                      </a:extLst>
                    </a:blip>
                    <a:srcRect t="-46315" b="-58548"/>
                    <a:stretch>
                      <a:fillRect/>
                    </a:stretch>
                  </pic:blipFill>
                  <pic:spPr bwMode="auto">
                    <a:xfrm>
                      <a:off x="0" y="0"/>
                      <a:ext cx="3100705" cy="1153160"/>
                    </a:xfrm>
                    <a:prstGeom prst="rect">
                      <a:avLst/>
                    </a:prstGeom>
                    <a:noFill/>
                    <a:ln>
                      <a:noFill/>
                    </a:ln>
                  </pic:spPr>
                </pic:pic>
              </a:graphicData>
            </a:graphic>
          </wp:inline>
        </w:drawing>
      </w:r>
    </w:p>
    <w:p w14:paraId="0AA27FE8" w14:textId="77777777" w:rsidR="0085256B" w:rsidRPr="0085256B" w:rsidRDefault="0085256B" w:rsidP="0085256B">
      <w:pPr>
        <w:pStyle w:val="T"/>
      </w:pPr>
      <w:r>
        <w:rPr>
          <w:rFonts w:hint="eastAsia"/>
        </w:rPr>
        <w:t>人脸检测过程</w:t>
      </w:r>
    </w:p>
    <w:p w14:paraId="1711A579" w14:textId="77777777" w:rsidR="00386744" w:rsidRPr="00176277" w:rsidRDefault="0085256B" w:rsidP="00386744">
      <w:pPr>
        <w:ind w:firstLine="420"/>
        <w:rPr>
          <w:rFonts w:ascii="Arial" w:hAnsi="Arial" w:cs="Arial"/>
          <w:color w:val="333333"/>
        </w:rPr>
      </w:pPr>
      <w:r>
        <w:rPr>
          <w:rFonts w:ascii="Arial" w:hAnsi="Arial" w:cs="Arial" w:hint="eastAsia"/>
          <w:color w:val="333333"/>
        </w:rPr>
        <w:t>人脸检测的过程，</w:t>
      </w:r>
      <w:r w:rsidR="00B34C60" w:rsidRPr="00176277">
        <w:rPr>
          <w:rFonts w:ascii="Arial" w:hAnsi="Arial" w:cs="Arial"/>
          <w:color w:val="333333"/>
        </w:rPr>
        <w:t>简单来讲就是</w:t>
      </w:r>
      <w:r w:rsidR="00B34C60" w:rsidRPr="00176277">
        <w:rPr>
          <w:rFonts w:ascii="Arial" w:hAnsi="Arial" w:cs="Arial" w:hint="eastAsia"/>
          <w:color w:val="333333"/>
        </w:rPr>
        <w:t>“</w:t>
      </w:r>
      <w:r w:rsidR="00B34C60" w:rsidRPr="00176277">
        <w:rPr>
          <w:rFonts w:ascii="Arial" w:hAnsi="Arial" w:cs="Arial"/>
          <w:color w:val="333333"/>
        </w:rPr>
        <w:t>扫描</w:t>
      </w:r>
      <w:r w:rsidR="00B34C60" w:rsidRPr="00176277">
        <w:rPr>
          <w:rFonts w:ascii="Arial" w:hAnsi="Arial" w:cs="Arial"/>
          <w:color w:val="333333"/>
        </w:rPr>
        <w:t>+</w:t>
      </w:r>
      <w:r w:rsidR="00B34C60" w:rsidRPr="00176277">
        <w:rPr>
          <w:rFonts w:ascii="Arial" w:hAnsi="Arial" w:cs="Arial" w:hint="eastAsia"/>
          <w:color w:val="333333"/>
        </w:rPr>
        <w:t>判定”</w:t>
      </w:r>
      <w:r w:rsidR="00B34C60" w:rsidRPr="00176277">
        <w:rPr>
          <w:rFonts w:ascii="Arial" w:hAnsi="Arial" w:cs="Arial"/>
          <w:color w:val="333333"/>
        </w:rPr>
        <w:t>的过程</w:t>
      </w:r>
      <w:r w:rsidR="00B34C60" w:rsidRPr="00176277">
        <w:rPr>
          <w:rFonts w:ascii="Arial" w:hAnsi="Arial" w:cs="Arial" w:hint="eastAsia"/>
          <w:color w:val="333333"/>
        </w:rPr>
        <w:t>，它的输入</w:t>
      </w:r>
      <w:r w:rsidR="00B34C60" w:rsidRPr="00176277">
        <w:rPr>
          <w:rFonts w:ascii="Arial" w:hAnsi="Arial" w:cs="Arial"/>
          <w:color w:val="333333"/>
        </w:rPr>
        <w:t>是一张图像，输出是</w:t>
      </w:r>
      <w:r w:rsidR="00B34C60" w:rsidRPr="00176277">
        <w:rPr>
          <w:rFonts w:ascii="Arial" w:hAnsi="Arial" w:cs="Arial" w:hint="eastAsia"/>
          <w:color w:val="333333"/>
        </w:rPr>
        <w:t>人脸</w:t>
      </w:r>
      <w:r w:rsidR="00A55705" w:rsidRPr="00176277">
        <w:rPr>
          <w:rFonts w:ascii="Arial" w:hAnsi="Arial" w:cs="Arial" w:hint="eastAsia"/>
          <w:color w:val="333333"/>
        </w:rPr>
        <w:t>聚焦</w:t>
      </w:r>
      <w:r w:rsidR="00B34C60" w:rsidRPr="00176277">
        <w:rPr>
          <w:rFonts w:ascii="Arial" w:hAnsi="Arial" w:cs="Arial" w:hint="eastAsia"/>
          <w:color w:val="333333"/>
        </w:rPr>
        <w:t>框</w:t>
      </w:r>
      <w:r w:rsidR="00D50C5F" w:rsidRPr="00176277">
        <w:rPr>
          <w:rFonts w:ascii="Arial" w:hAnsi="Arial" w:cs="Arial" w:hint="eastAsia"/>
          <w:color w:val="333333"/>
        </w:rPr>
        <w:t>，</w:t>
      </w:r>
      <w:r w:rsidR="007534CD" w:rsidRPr="00176277">
        <w:rPr>
          <w:rFonts w:ascii="Arial" w:hAnsi="Arial" w:cs="Arial" w:hint="eastAsia"/>
          <w:color w:val="333333"/>
        </w:rPr>
        <w:t>输出的</w:t>
      </w:r>
      <w:r w:rsidR="00A55705" w:rsidRPr="00176277">
        <w:rPr>
          <w:rFonts w:ascii="Arial" w:hAnsi="Arial" w:cs="Arial" w:hint="eastAsia"/>
          <w:color w:val="333333"/>
        </w:rPr>
        <w:t>聚焦</w:t>
      </w:r>
      <w:r w:rsidR="00D50C5F" w:rsidRPr="00176277">
        <w:rPr>
          <w:rFonts w:ascii="Arial" w:hAnsi="Arial" w:cs="Arial"/>
          <w:color w:val="333333"/>
        </w:rPr>
        <w:t>框可以是</w:t>
      </w:r>
      <w:r w:rsidR="007534CD" w:rsidRPr="00176277">
        <w:rPr>
          <w:rFonts w:ascii="Arial" w:hAnsi="Arial" w:cs="Arial" w:hint="eastAsia"/>
          <w:color w:val="333333"/>
        </w:rPr>
        <w:t>零个</w:t>
      </w:r>
      <w:r w:rsidR="00D50C5F" w:rsidRPr="00176277">
        <w:rPr>
          <w:rFonts w:ascii="Arial" w:hAnsi="Arial" w:cs="Arial"/>
          <w:color w:val="333333"/>
        </w:rPr>
        <w:t>，</w:t>
      </w:r>
      <w:r w:rsidR="007534CD" w:rsidRPr="00176277">
        <w:rPr>
          <w:rFonts w:ascii="Arial" w:hAnsi="Arial" w:cs="Arial" w:hint="eastAsia"/>
          <w:color w:val="333333"/>
        </w:rPr>
        <w:t>一</w:t>
      </w:r>
      <w:r w:rsidR="00D50C5F" w:rsidRPr="00176277">
        <w:rPr>
          <w:rFonts w:ascii="Arial" w:hAnsi="Arial" w:cs="Arial"/>
          <w:color w:val="333333"/>
        </w:rPr>
        <w:t>个或者多个</w:t>
      </w:r>
      <w:r w:rsidR="00B34C60" w:rsidRPr="00176277">
        <w:rPr>
          <w:rFonts w:ascii="Arial" w:hAnsi="Arial" w:cs="Arial" w:hint="eastAsia"/>
          <w:color w:val="333333"/>
        </w:rPr>
        <w:t>。</w:t>
      </w:r>
      <w:r w:rsidR="005A1FA8" w:rsidRPr="00176277">
        <w:rPr>
          <w:rFonts w:ascii="Arial" w:hAnsi="Arial" w:cs="Arial"/>
          <w:color w:val="333333"/>
        </w:rPr>
        <w:t>比较形象的表述就是，在一张图像里面，</w:t>
      </w:r>
      <w:r>
        <w:rPr>
          <w:rFonts w:ascii="Arial" w:hAnsi="Arial" w:cs="Arial"/>
          <w:color w:val="333333"/>
        </w:rPr>
        <w:t>把人脸用一个聚焦框</w:t>
      </w:r>
      <w:r w:rsidR="000C51B9" w:rsidRPr="00176277">
        <w:rPr>
          <w:rFonts w:ascii="Arial" w:hAnsi="Arial" w:cs="Arial"/>
          <w:color w:val="333333"/>
        </w:rPr>
        <w:t>框出来</w:t>
      </w:r>
      <w:r w:rsidR="00812CCF" w:rsidRPr="00176277">
        <w:rPr>
          <w:rFonts w:ascii="Arial" w:hAnsi="Arial" w:cs="Arial" w:hint="eastAsia"/>
          <w:color w:val="333333"/>
        </w:rPr>
        <w:t>，</w:t>
      </w:r>
      <w:r w:rsidR="00812CCF" w:rsidRPr="00176277">
        <w:rPr>
          <w:rFonts w:ascii="Arial" w:hAnsi="Arial" w:cs="Arial"/>
          <w:color w:val="333333"/>
        </w:rPr>
        <w:t>这个聚焦框可以</w:t>
      </w:r>
      <w:r w:rsidR="00812CCF" w:rsidRPr="00176277">
        <w:rPr>
          <w:rFonts w:ascii="Arial" w:hAnsi="Arial" w:cs="Arial" w:hint="eastAsia"/>
          <w:color w:val="333333"/>
        </w:rPr>
        <w:t>是</w:t>
      </w:r>
      <w:r w:rsidR="00812CCF" w:rsidRPr="00176277">
        <w:rPr>
          <w:rFonts w:ascii="Arial" w:hAnsi="Arial" w:cs="Arial"/>
          <w:color w:val="333333"/>
        </w:rPr>
        <w:t>正方形，矩形</w:t>
      </w:r>
      <w:r w:rsidR="00812CCF" w:rsidRPr="00176277">
        <w:rPr>
          <w:rFonts w:ascii="Arial" w:hAnsi="Arial" w:cs="Arial" w:hint="eastAsia"/>
          <w:color w:val="333333"/>
        </w:rPr>
        <w:t>等等</w:t>
      </w:r>
      <w:r w:rsidR="000C51B9" w:rsidRPr="00176277">
        <w:rPr>
          <w:rFonts w:ascii="Arial" w:hAnsi="Arial" w:cs="Arial"/>
          <w:color w:val="333333"/>
        </w:rPr>
        <w:t>。</w:t>
      </w:r>
    </w:p>
    <w:p w14:paraId="1B05E3A8" w14:textId="77777777" w:rsidR="00386744" w:rsidRDefault="00386744" w:rsidP="00386744">
      <w:pPr>
        <w:pStyle w:val="Heading3"/>
      </w:pPr>
      <w:r>
        <w:rPr>
          <w:rFonts w:hint="eastAsia"/>
        </w:rPr>
        <w:t>人脸对齐</w:t>
      </w:r>
    </w:p>
    <w:p w14:paraId="4BFB6F8F" w14:textId="38EC3224" w:rsidR="00BF01D8" w:rsidRDefault="00310F5A" w:rsidP="00386744">
      <w:pPr>
        <w:ind w:firstLine="420"/>
      </w:pPr>
      <w:r>
        <w:rPr>
          <w:rFonts w:ascii="Arial" w:hAnsi="Arial" w:cs="Arial" w:hint="eastAsia"/>
          <w:color w:val="333333"/>
        </w:rPr>
        <w:t>因为人</w:t>
      </w:r>
      <w:r w:rsidRPr="00176277">
        <w:rPr>
          <w:rFonts w:ascii="Arial" w:hAnsi="Arial" w:cs="Arial"/>
          <w:color w:val="333333"/>
        </w:rPr>
        <w:t>在不同的时间点上运动状态是不一样的，</w:t>
      </w:r>
      <w:r w:rsidR="000B0ED0">
        <w:rPr>
          <w:rFonts w:ascii="Arial" w:hAnsi="Arial" w:cs="Arial" w:hint="eastAsia"/>
          <w:color w:val="333333"/>
        </w:rPr>
        <w:t>同一个人</w:t>
      </w:r>
      <w:r w:rsidR="000B0ED0">
        <w:rPr>
          <w:rFonts w:ascii="Arial" w:hAnsi="Arial" w:cs="Arial"/>
          <w:color w:val="333333"/>
        </w:rPr>
        <w:t>的</w:t>
      </w:r>
      <w:r>
        <w:rPr>
          <w:rFonts w:ascii="Arial" w:hAnsi="Arial" w:cs="Arial" w:hint="eastAsia"/>
          <w:color w:val="333333"/>
        </w:rPr>
        <w:t>人脸</w:t>
      </w:r>
      <w:r w:rsidRPr="00176277">
        <w:rPr>
          <w:rFonts w:ascii="Arial" w:hAnsi="Arial" w:cs="Arial"/>
          <w:color w:val="333333"/>
        </w:rPr>
        <w:t>姿态</w:t>
      </w:r>
      <w:r w:rsidR="000B0ED0">
        <w:rPr>
          <w:rFonts w:ascii="Arial" w:hAnsi="Arial" w:cs="Arial" w:hint="eastAsia"/>
          <w:color w:val="333333"/>
        </w:rPr>
        <w:t>会存在</w:t>
      </w:r>
      <w:r w:rsidRPr="00176277">
        <w:rPr>
          <w:rFonts w:ascii="Arial" w:hAnsi="Arial" w:cs="Arial"/>
          <w:color w:val="333333"/>
        </w:rPr>
        <w:t>差异，</w:t>
      </w:r>
      <w:r w:rsidR="000B0ED0">
        <w:rPr>
          <w:rFonts w:ascii="Arial" w:hAnsi="Arial" w:cs="Arial" w:hint="eastAsia"/>
          <w:color w:val="333333"/>
        </w:rPr>
        <w:t>在没有</w:t>
      </w:r>
      <w:r w:rsidR="000B0ED0">
        <w:rPr>
          <w:rFonts w:ascii="Arial" w:hAnsi="Arial" w:cs="Arial"/>
          <w:color w:val="333333"/>
        </w:rPr>
        <w:t>进行人脸识别算法之前，计算机会把</w:t>
      </w:r>
      <w:r w:rsidR="000B0ED0">
        <w:rPr>
          <w:rFonts w:ascii="Arial" w:hAnsi="Arial" w:cs="Arial" w:hint="eastAsia"/>
          <w:color w:val="333333"/>
        </w:rPr>
        <w:t>这些</w:t>
      </w:r>
      <w:r w:rsidR="000B0ED0">
        <w:rPr>
          <w:rFonts w:ascii="Arial" w:hAnsi="Arial" w:cs="Arial"/>
          <w:color w:val="333333"/>
        </w:rPr>
        <w:t>存在差异的图片判断为不同的人。</w:t>
      </w:r>
      <w:r>
        <w:rPr>
          <w:rFonts w:ascii="Arial" w:hAnsi="Arial" w:cs="Arial" w:hint="eastAsia"/>
          <w:color w:val="333333"/>
        </w:rPr>
        <w:t>为了</w:t>
      </w:r>
      <w:r>
        <w:rPr>
          <w:rFonts w:ascii="Arial" w:hAnsi="Arial" w:cs="Arial"/>
          <w:color w:val="333333"/>
        </w:rPr>
        <w:t>保证识别的准确率，就需要进行人脸对齐。</w:t>
      </w:r>
      <w:commentRangeStart w:id="58"/>
      <w:r w:rsidR="00C5136B" w:rsidRPr="00176277">
        <w:rPr>
          <w:rFonts w:ascii="Arial" w:hAnsi="Arial" w:cs="Arial" w:hint="eastAsia"/>
          <w:color w:val="333333"/>
        </w:rPr>
        <w:t>人脸对齐就是将两个不同的形状进行归一化的过程</w:t>
      </w:r>
      <w:r w:rsidR="00176277" w:rsidRPr="00176277">
        <w:rPr>
          <w:rFonts w:ascii="Arial" w:hAnsi="Arial" w:cs="Arial" w:hint="eastAsia"/>
          <w:color w:val="333333"/>
        </w:rPr>
        <w:t>，</w:t>
      </w:r>
      <w:r w:rsidR="00C5136B" w:rsidRPr="00176277">
        <w:rPr>
          <w:rFonts w:ascii="Arial" w:hAnsi="Arial" w:cs="Arial" w:hint="eastAsia"/>
          <w:color w:val="333333"/>
        </w:rPr>
        <w:t>将一个形状尽可能地贴近另一个形状</w:t>
      </w:r>
      <w:commentRangeEnd w:id="58"/>
      <w:r w:rsidR="00D047A2">
        <w:rPr>
          <w:rStyle w:val="CommentReference"/>
        </w:rPr>
        <w:commentReference w:id="58"/>
      </w:r>
      <w:r w:rsidR="00C5136B" w:rsidRPr="00176277">
        <w:rPr>
          <w:rFonts w:ascii="Arial" w:hAnsi="Arial" w:cs="Arial" w:hint="eastAsia"/>
          <w:color w:val="333333"/>
        </w:rPr>
        <w:t>。</w:t>
      </w:r>
      <w:r>
        <w:rPr>
          <w:rFonts w:hint="eastAsia"/>
        </w:rPr>
        <w:t>具体</w:t>
      </w:r>
      <w:r>
        <w:t>就是将人脸进行旋转</w:t>
      </w:r>
      <w:r>
        <w:rPr>
          <w:rFonts w:hint="eastAsia"/>
        </w:rPr>
        <w:t>、</w:t>
      </w:r>
      <w:r w:rsidR="007416C0">
        <w:t>缩放、抠</w:t>
      </w:r>
      <w:r w:rsidR="007416C0">
        <w:rPr>
          <w:rFonts w:hint="eastAsia"/>
        </w:rPr>
        <w:t>取</w:t>
      </w:r>
      <w:r>
        <w:t>等一系列的</w:t>
      </w:r>
      <w:r w:rsidRPr="00176277">
        <w:rPr>
          <w:rFonts w:ascii="Arial" w:hAnsi="Arial" w:cs="Arial"/>
          <w:color w:val="333333"/>
        </w:rPr>
        <w:t>姿态校正</w:t>
      </w:r>
      <w:r>
        <w:t>操作，将人脸调整到预定的大小和形态</w:t>
      </w:r>
      <w:r>
        <w:rPr>
          <w:rFonts w:hint="eastAsia"/>
        </w:rPr>
        <w:t>，</w:t>
      </w:r>
      <w:r w:rsidR="00D423B8">
        <w:rPr>
          <w:rFonts w:hint="eastAsia"/>
        </w:rPr>
        <w:t>然后</w:t>
      </w:r>
      <w:r w:rsidR="00D423B8" w:rsidRPr="00D423B8">
        <w:rPr>
          <w:rFonts w:hint="eastAsia"/>
        </w:rPr>
        <w:t>自动定位出面部关键特征点，如眼睛、鼻尖、</w:t>
      </w:r>
      <w:r w:rsidR="00D423B8" w:rsidRPr="00D423B8">
        <w:rPr>
          <w:rFonts w:hint="eastAsia"/>
        </w:rPr>
        <w:lastRenderedPageBreak/>
        <w:t>嘴角点、眉毛以及人脸各部件轮廓点等</w:t>
      </w:r>
      <w:del w:id="59" w:author="PEI Caihong A" w:date="2018-05-11T21:00:00Z">
        <w:r w:rsidR="003E3483" w:rsidDel="0059211F">
          <w:rPr>
            <w:rFonts w:hint="eastAsia"/>
          </w:rPr>
          <w:delText>（典型</w:delText>
        </w:r>
        <w:r w:rsidR="003E3483" w:rsidDel="0059211F">
          <w:delText>的</w:delText>
        </w:r>
        <w:r w:rsidR="003E3483" w:rsidDel="0059211F">
          <w:rPr>
            <w:rFonts w:hint="eastAsia"/>
          </w:rPr>
          <w:delText>是</w:delText>
        </w:r>
        <w:r w:rsidR="003E3483" w:rsidDel="0059211F">
          <w:delText>选择</w:delText>
        </w:r>
        <w:r w:rsidR="003E3483" w:rsidDel="0059211F">
          <w:rPr>
            <w:rFonts w:hint="eastAsia"/>
          </w:rPr>
          <w:delText>68</w:delText>
        </w:r>
        <w:r w:rsidR="003E3483" w:rsidDel="0059211F">
          <w:rPr>
            <w:rFonts w:hint="eastAsia"/>
          </w:rPr>
          <w:delText>个</w:delText>
        </w:r>
        <w:r w:rsidR="003E3483" w:rsidDel="0059211F">
          <w:delText>面部关键点</w:delText>
        </w:r>
        <w:r w:rsidR="003E3483" w:rsidDel="0059211F">
          <w:rPr>
            <w:rFonts w:hint="eastAsia"/>
          </w:rPr>
          <w:delText>）</w:delText>
        </w:r>
      </w:del>
      <w:r w:rsidR="00D423B8" w:rsidRPr="00D423B8">
        <w:rPr>
          <w:rFonts w:hint="eastAsia"/>
        </w:rPr>
        <w:t>，</w:t>
      </w:r>
      <w:r>
        <w:t>以便进行后续</w:t>
      </w:r>
      <w:r>
        <w:rPr>
          <w:rFonts w:hint="eastAsia"/>
        </w:rPr>
        <w:t>的</w:t>
      </w:r>
      <w:r>
        <w:t>识别，</w:t>
      </w:r>
      <w:r w:rsidR="001A7E52">
        <w:rPr>
          <w:rFonts w:hint="eastAsia"/>
        </w:rPr>
        <w:t>提高</w:t>
      </w:r>
      <w:r>
        <w:t>识别的准确率。</w:t>
      </w:r>
      <w:r w:rsidR="009A2C62">
        <w:rPr>
          <w:rFonts w:hint="eastAsia"/>
        </w:rPr>
        <w:t>这些</w:t>
      </w:r>
      <w:r w:rsidR="007416C0">
        <w:t>一</w:t>
      </w:r>
      <w:r w:rsidR="007416C0">
        <w:rPr>
          <w:rFonts w:hint="eastAsia"/>
        </w:rPr>
        <w:t>系</w:t>
      </w:r>
      <w:r w:rsidR="009A2C62">
        <w:t>列的姿态校正操作</w:t>
      </w:r>
      <w:r w:rsidR="009A2C62">
        <w:rPr>
          <w:rFonts w:hint="eastAsia"/>
        </w:rPr>
        <w:t>也叫做</w:t>
      </w:r>
      <w:r w:rsidR="009A2C62">
        <w:t>仿射变换</w:t>
      </w:r>
      <w:r w:rsidR="00BF01D8">
        <w:rPr>
          <w:rFonts w:hint="eastAsia"/>
        </w:rPr>
        <w:t>，人脸教程过程如下图所示：</w:t>
      </w:r>
    </w:p>
    <w:p w14:paraId="52CABB82" w14:textId="7645CC1E" w:rsidR="00B46933" w:rsidRPr="00B46933" w:rsidRDefault="008331F8" w:rsidP="00B46933">
      <w:pPr>
        <w:pStyle w:val="T"/>
        <w:numPr>
          <w:ilvl w:val="0"/>
          <w:numId w:val="0"/>
        </w:numPr>
        <w:jc w:val="both"/>
        <w:rPr>
          <w:rFonts w:hint="eastAsia"/>
          <w:rPrChange w:id="60" w:author="PEI Caihong A" w:date="2018-05-11T21:36:00Z">
            <w:rPr>
              <w:rFonts w:hint="eastAsia"/>
            </w:rPr>
          </w:rPrChange>
        </w:rPr>
        <w:pPrChange w:id="61" w:author="PEI Caihong A" w:date="2018-05-11T21:36:00Z">
          <w:pPr>
            <w:pStyle w:val="T0"/>
          </w:pPr>
        </w:pPrChange>
      </w:pPr>
      <w:del w:id="62" w:author="PEI Caihong A" w:date="2018-05-11T21:36:00Z">
        <w:r w:rsidRPr="000B1770" w:rsidDel="00B46933">
          <w:rPr>
            <w:noProof/>
          </w:rPr>
          <w:drawing>
            <wp:inline distT="0" distB="0" distL="0" distR="0" wp14:anchorId="58295747" wp14:editId="5DBA20B8">
              <wp:extent cx="5274310" cy="1596757"/>
              <wp:effectExtent l="0" t="0" r="2540" b="381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t="30386"/>
                      <a:stretch>
                        <a:fillRect/>
                      </a:stretch>
                    </pic:blipFill>
                    <pic:spPr bwMode="auto">
                      <a:xfrm>
                        <a:off x="0" y="0"/>
                        <a:ext cx="5274310" cy="1596757"/>
                      </a:xfrm>
                      <a:prstGeom prst="rect">
                        <a:avLst/>
                      </a:prstGeom>
                      <a:noFill/>
                      <a:ln>
                        <a:noFill/>
                      </a:ln>
                    </pic:spPr>
                  </pic:pic>
                </a:graphicData>
              </a:graphic>
            </wp:inline>
          </w:drawing>
        </w:r>
      </w:del>
      <w:ins w:id="63" w:author="PEI Caihong A" w:date="2018-05-11T21:36:00Z">
        <w:r w:rsidR="00B46933">
          <w:object w:dxaOrig="5625" w:dyaOrig="1884" w14:anchorId="2B86D06E">
            <v:shape id="_x0000_i1058" type="#_x0000_t75" style="width:433pt;height:144.5pt" o:ole="">
              <v:imagedata r:id="rId15" o:title=""/>
            </v:shape>
            <o:OLEObject Type="Embed" ProgID="Visio.Drawing.11" ShapeID="_x0000_i1058" DrawAspect="Content" ObjectID="_1587582860" r:id="rId16"/>
          </w:object>
        </w:r>
      </w:ins>
    </w:p>
    <w:p w14:paraId="281002D9" w14:textId="77777777" w:rsidR="00BF01D8" w:rsidRPr="00BF01D8" w:rsidRDefault="006A298B" w:rsidP="00BF01D8">
      <w:pPr>
        <w:pStyle w:val="T"/>
      </w:pPr>
      <w:r>
        <w:rPr>
          <w:rFonts w:hint="eastAsia"/>
        </w:rPr>
        <w:t>仿射变换</w:t>
      </w:r>
    </w:p>
    <w:p w14:paraId="094A123B" w14:textId="2DD4AF34" w:rsidR="00915BE4" w:rsidDel="0005537E" w:rsidRDefault="00187C1B" w:rsidP="00386744">
      <w:pPr>
        <w:ind w:firstLine="420"/>
        <w:rPr>
          <w:del w:id="64" w:author="PEI Caihong A" w:date="2018-05-11T21:03:00Z"/>
        </w:rPr>
      </w:pPr>
      <w:r>
        <w:t>可以使用最小二乘法</w:t>
      </w:r>
      <w:r>
        <w:rPr>
          <w:rFonts w:hint="eastAsia"/>
        </w:rPr>
        <w:t>使得仿射</w:t>
      </w:r>
      <w:r>
        <w:t>变换后的</w:t>
      </w:r>
      <w:r>
        <w:rPr>
          <w:rFonts w:hint="eastAsia"/>
        </w:rPr>
        <w:t>所有</w:t>
      </w:r>
      <w:r>
        <w:t>点</w:t>
      </w:r>
      <w:r w:rsidR="006A298B">
        <w:rPr>
          <w:rFonts w:hint="eastAsia"/>
        </w:rPr>
        <w:t>，</w:t>
      </w:r>
      <w:r>
        <w:t>和我们参照的目标点的距离和最小</w:t>
      </w:r>
      <w:r>
        <w:rPr>
          <w:rFonts w:hint="eastAsia"/>
        </w:rPr>
        <w:t>，使得</w:t>
      </w:r>
      <w:r>
        <w:t>这些点尽可能对齐</w:t>
      </w:r>
      <w:r>
        <w:rPr>
          <w:rFonts w:hint="eastAsia"/>
        </w:rPr>
        <w:t>，从而</w:t>
      </w:r>
      <w:r>
        <w:t>保证仿射变换的效果</w:t>
      </w:r>
      <w:r w:rsidR="009A2C62">
        <w:rPr>
          <w:rFonts w:hint="eastAsia"/>
        </w:rPr>
        <w:t>。</w:t>
      </w:r>
      <w:r w:rsidR="00D40DD4" w:rsidRPr="00D40DD4">
        <w:rPr>
          <w:rFonts w:hint="eastAsia"/>
        </w:rPr>
        <w:t>定位</w:t>
      </w:r>
      <w:r w:rsidR="00D40DD4" w:rsidRPr="00D40DD4">
        <w:t>面部关键点特征</w:t>
      </w:r>
      <w:r w:rsidR="00CF54F3">
        <w:rPr>
          <w:rFonts w:hint="eastAsia"/>
        </w:rPr>
        <w:t>（</w:t>
      </w:r>
      <w:r w:rsidR="00CF54F3">
        <w:fldChar w:fldCharType="begin"/>
      </w:r>
      <w:r w:rsidR="00CF54F3">
        <w:instrText xml:space="preserve"> </w:instrText>
      </w:r>
      <w:r w:rsidR="00CF54F3">
        <w:rPr>
          <w:rFonts w:hint="eastAsia"/>
        </w:rPr>
        <w:instrText>REF _Ref512525180 \r \h</w:instrText>
      </w:r>
      <w:r w:rsidR="00CF54F3">
        <w:instrText xml:space="preserve"> </w:instrText>
      </w:r>
      <w:r w:rsidR="00CF54F3">
        <w:fldChar w:fldCharType="separate"/>
      </w:r>
      <w:r w:rsidR="00CF54F3">
        <w:rPr>
          <w:rFonts w:hint="eastAsia"/>
        </w:rPr>
        <w:t>图</w:t>
      </w:r>
      <w:r w:rsidR="00CF54F3">
        <w:rPr>
          <w:rFonts w:hint="eastAsia"/>
        </w:rPr>
        <w:t>4</w:t>
      </w:r>
      <w:r w:rsidR="00CF54F3">
        <w:rPr>
          <w:rFonts w:hint="eastAsia"/>
        </w:rPr>
        <w:t>：</w:t>
      </w:r>
      <w:r w:rsidR="00CF54F3">
        <w:fldChar w:fldCharType="end"/>
      </w:r>
      <w:r w:rsidR="00CF54F3">
        <w:rPr>
          <w:rFonts w:hint="eastAsia"/>
        </w:rPr>
        <w:t>）</w:t>
      </w:r>
      <w:r w:rsidR="00D40DD4" w:rsidRPr="00D40DD4">
        <w:t>是利用关键点附近的信息以及各个关键点之间的相互关系来定位，方法大致分为两类</w:t>
      </w:r>
      <w:r w:rsidR="00D40DD4" w:rsidRPr="00D40DD4">
        <w:rPr>
          <w:rFonts w:hint="eastAsia"/>
        </w:rPr>
        <w:t>：</w:t>
      </w:r>
      <w:r w:rsidR="00D40DD4" w:rsidRPr="00D40DD4">
        <w:t>一类是基于模型的方法，典型的方法是</w:t>
      </w:r>
      <w:r w:rsidR="00D40DD4" w:rsidRPr="00D40DD4">
        <w:t>Cootes</w:t>
      </w:r>
      <w:r w:rsidR="00D40DD4" w:rsidRPr="00D40DD4">
        <w:t>在</w:t>
      </w:r>
      <w:r w:rsidR="00D40DD4" w:rsidRPr="00D40DD4">
        <w:rPr>
          <w:rFonts w:hint="eastAsia"/>
        </w:rPr>
        <w:t>1995</w:t>
      </w:r>
      <w:r w:rsidR="00D40DD4" w:rsidRPr="00D40DD4">
        <w:rPr>
          <w:rFonts w:hint="eastAsia"/>
        </w:rPr>
        <w:t>年</w:t>
      </w:r>
      <w:r w:rsidR="00D40DD4" w:rsidRPr="00D40DD4">
        <w:t>提出的</w:t>
      </w:r>
      <w:r w:rsidR="00D40DD4" w:rsidRPr="00D40DD4">
        <w:t>ASM</w:t>
      </w:r>
      <w:r w:rsidR="00D40DD4" w:rsidRPr="00D40DD4">
        <w:t>方法</w:t>
      </w:r>
      <w:r w:rsidR="00E32853">
        <w:t>，</w:t>
      </w:r>
      <w:r w:rsidR="00D40DD4" w:rsidRPr="00D40DD4">
        <w:t>这类方法使用的是</w:t>
      </w:r>
      <w:r w:rsidR="00D40DD4" w:rsidRPr="00D40DD4">
        <w:t>PCA</w:t>
      </w:r>
      <w:r w:rsidR="00D40DD4" w:rsidRPr="00D40DD4">
        <w:t>参数模型</w:t>
      </w:r>
      <w:r w:rsidR="005B270D">
        <w:rPr>
          <w:rFonts w:hint="eastAsia"/>
        </w:rPr>
        <w:t>，在</w:t>
      </w:r>
      <w:r w:rsidR="005B270D">
        <w:t>本章的</w:t>
      </w:r>
      <w:r w:rsidR="005B270D">
        <w:fldChar w:fldCharType="begin"/>
      </w:r>
      <w:r w:rsidR="005B270D">
        <w:instrText xml:space="preserve"> REF _Ref512500758 \r \h </w:instrText>
      </w:r>
      <w:r w:rsidR="005B270D">
        <w:fldChar w:fldCharType="separate"/>
      </w:r>
      <w:ins w:id="65" w:author="PEI Caihong A" w:date="2018-05-11T21:00:00Z">
        <w:r w:rsidR="0059211F">
          <w:t>1.3.2</w:t>
        </w:r>
      </w:ins>
      <w:del w:id="66" w:author="PEI Caihong A" w:date="2018-05-11T21:00:00Z">
        <w:r w:rsidR="005B270D" w:rsidDel="0059211F">
          <w:delText>1.3.3</w:delText>
        </w:r>
      </w:del>
      <w:r w:rsidR="005B270D">
        <w:fldChar w:fldCharType="end"/>
      </w:r>
      <w:r w:rsidR="005B270D">
        <w:rPr>
          <w:rFonts w:hint="eastAsia"/>
        </w:rPr>
        <w:t>节</w:t>
      </w:r>
      <w:r w:rsidR="005B270D">
        <w:t>我们会</w:t>
      </w:r>
      <w:r w:rsidR="00CF54F3">
        <w:rPr>
          <w:rFonts w:hint="eastAsia"/>
        </w:rPr>
        <w:t>详细</w:t>
      </w:r>
      <w:r w:rsidR="005B270D">
        <w:t>介绍</w:t>
      </w:r>
      <w:r w:rsidR="005B270D">
        <w:rPr>
          <w:rFonts w:hint="eastAsia"/>
        </w:rPr>
        <w:t>这种</w:t>
      </w:r>
      <w:r w:rsidR="005B270D">
        <w:t>模型</w:t>
      </w:r>
      <w:r w:rsidR="00D40DD4" w:rsidRPr="00D40DD4">
        <w:rPr>
          <w:rFonts w:hint="eastAsia"/>
        </w:rPr>
        <w:t>；另一类</w:t>
      </w:r>
      <w:r w:rsidR="00D40DD4" w:rsidRPr="00D40DD4">
        <w:t>是基于回归的方法，</w:t>
      </w:r>
      <w:r w:rsidR="00D40DD4" w:rsidRPr="00D40DD4">
        <w:rPr>
          <w:rFonts w:hint="eastAsia"/>
        </w:rPr>
        <w:t>典型</w:t>
      </w:r>
      <w:r w:rsidR="00D40DD4" w:rsidRPr="00D40DD4">
        <w:t>的</w:t>
      </w:r>
      <w:r w:rsidR="00D40DD4" w:rsidRPr="00D40DD4">
        <w:rPr>
          <w:rFonts w:hint="eastAsia"/>
        </w:rPr>
        <w:t>是</w:t>
      </w:r>
      <w:r w:rsidR="00D40DD4" w:rsidRPr="00D40DD4">
        <w:t>ESR</w:t>
      </w:r>
      <w:r w:rsidR="000D55A4">
        <w:t xml:space="preserve"> </w:t>
      </w:r>
      <w:r w:rsidR="000D55A4">
        <w:rPr>
          <w:rFonts w:hint="eastAsia"/>
        </w:rPr>
        <w:t>(</w:t>
      </w:r>
      <w:r w:rsidR="00E32853" w:rsidRPr="00E32853">
        <w:t>Explicit</w:t>
      </w:r>
      <w:r w:rsidR="00E32853">
        <w:t xml:space="preserve"> </w:t>
      </w:r>
      <w:r w:rsidR="00E32853" w:rsidRPr="00E32853">
        <w:t>Shape Regression</w:t>
      </w:r>
      <w:r w:rsidR="000D55A4">
        <w:rPr>
          <w:rFonts w:hint="eastAsia"/>
        </w:rPr>
        <w:t>)</w:t>
      </w:r>
      <w:r w:rsidR="000D55A4">
        <w:t xml:space="preserve"> </w:t>
      </w:r>
      <w:r w:rsidR="00E32853">
        <w:rPr>
          <w:rFonts w:hint="eastAsia"/>
        </w:rPr>
        <w:t>和</w:t>
      </w:r>
      <w:r w:rsidR="00E32853">
        <w:rPr>
          <w:rFonts w:hint="eastAsia"/>
        </w:rPr>
        <w:t>ERT</w:t>
      </w:r>
      <w:r w:rsidR="000D55A4">
        <w:t xml:space="preserve"> (</w:t>
      </w:r>
      <w:r w:rsidR="00E32853" w:rsidRPr="006D4B28">
        <w:rPr>
          <w:rFonts w:hint="eastAsia"/>
        </w:rPr>
        <w:t>Ensemble of Regression Trees</w:t>
      </w:r>
      <w:r w:rsidR="000D55A4">
        <w:t xml:space="preserve">) </w:t>
      </w:r>
      <w:r w:rsidR="00D40DD4" w:rsidRPr="00D40DD4">
        <w:t>算法。</w:t>
      </w:r>
    </w:p>
    <w:p w14:paraId="79AA1B46" w14:textId="39674963" w:rsidR="00E32853" w:rsidRPr="00E32853" w:rsidDel="0005537E" w:rsidRDefault="00E32853" w:rsidP="00386744">
      <w:pPr>
        <w:ind w:firstLine="420"/>
        <w:rPr>
          <w:del w:id="67" w:author="PEI Caihong A" w:date="2018-05-11T21:03:00Z"/>
        </w:rPr>
      </w:pPr>
    </w:p>
    <w:p w14:paraId="0DE55554" w14:textId="77777777" w:rsidR="00157187" w:rsidDel="0005537E" w:rsidRDefault="00157187" w:rsidP="006A298B">
      <w:pPr>
        <w:pStyle w:val="T"/>
        <w:numPr>
          <w:ilvl w:val="0"/>
          <w:numId w:val="0"/>
        </w:numPr>
        <w:jc w:val="both"/>
        <w:rPr>
          <w:del w:id="68" w:author="PEI Caihong A" w:date="2018-05-11T21:03:00Z"/>
          <w:rFonts w:hint="eastAsia"/>
        </w:rPr>
      </w:pPr>
    </w:p>
    <w:p w14:paraId="32072599" w14:textId="257624E1" w:rsidR="003E3483" w:rsidRDefault="000A2C20" w:rsidP="0005537E">
      <w:pPr>
        <w:ind w:firstLineChars="0" w:firstLine="0"/>
        <w:rPr>
          <w:ins w:id="69" w:author="PEI Caihong A" w:date="2018-05-11T20:58:00Z"/>
          <w:noProof/>
        </w:rPr>
        <w:pPrChange w:id="70" w:author="PEI Caihong A" w:date="2018-05-11T21:03:00Z">
          <w:pPr>
            <w:ind w:firstLine="420"/>
            <w:jc w:val="center"/>
          </w:pPr>
        </w:pPrChange>
      </w:pPr>
      <w:del w:id="71" w:author="PEI Caihong A" w:date="2018-05-11T21:03:00Z">
        <w:r w:rsidRPr="00EA3FE1" w:rsidDel="0005537E">
          <w:rPr>
            <w:noProof/>
          </w:rPr>
          <w:drawing>
            <wp:inline distT="0" distB="0" distL="0" distR="0" wp14:anchorId="16E8C525" wp14:editId="407198D7">
              <wp:extent cx="3665855" cy="2719070"/>
              <wp:effectExtent l="0" t="0" r="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5855" cy="2719070"/>
                      </a:xfrm>
                      <a:prstGeom prst="rect">
                        <a:avLst/>
                      </a:prstGeom>
                      <a:noFill/>
                      <a:ln>
                        <a:noFill/>
                      </a:ln>
                    </pic:spPr>
                  </pic:pic>
                </a:graphicData>
              </a:graphic>
            </wp:inline>
          </w:drawing>
        </w:r>
      </w:del>
    </w:p>
    <w:p w14:paraId="28183616" w14:textId="1C9EE550" w:rsidR="0059211F" w:rsidRDefault="0059211F" w:rsidP="00157187">
      <w:pPr>
        <w:ind w:firstLine="420"/>
        <w:jc w:val="center"/>
        <w:rPr>
          <w:ins w:id="72" w:author="PEI Caihong A" w:date="2018-05-11T20:27:00Z"/>
          <w:rFonts w:hint="eastAsia"/>
          <w:noProof/>
        </w:rPr>
      </w:pPr>
      <w:ins w:id="73" w:author="PEI Caihong A" w:date="2018-05-11T20:58:00Z">
        <w:r>
          <w:object w:dxaOrig="10120" w:dyaOrig="5820" w14:anchorId="31B660F6">
            <v:shape id="_x0000_i1057" type="#_x0000_t75" style="width:344.5pt;height:198pt" o:ole="">
              <v:imagedata r:id="rId18" o:title=""/>
            </v:shape>
            <o:OLEObject Type="Embed" ProgID="Visio.Drawing.11" ShapeID="_x0000_i1057" DrawAspect="Content" ObjectID="_1587582861" r:id="rId19"/>
          </w:object>
        </w:r>
      </w:ins>
    </w:p>
    <w:p w14:paraId="182C9B55" w14:textId="7F6AF492" w:rsidR="0051733C" w:rsidDel="0059211F" w:rsidRDefault="0051733C" w:rsidP="00157187">
      <w:pPr>
        <w:ind w:firstLine="420"/>
        <w:jc w:val="center"/>
        <w:rPr>
          <w:del w:id="74" w:author="PEI Caihong A" w:date="2018-05-11T20:58:00Z"/>
          <w:rFonts w:hint="eastAsia"/>
          <w:noProof/>
        </w:rPr>
      </w:pPr>
    </w:p>
    <w:p w14:paraId="573A2D41" w14:textId="77777777" w:rsidR="00F12DC7" w:rsidRDefault="00CF54F3" w:rsidP="00CF54F3">
      <w:pPr>
        <w:pStyle w:val="T"/>
      </w:pPr>
      <w:bookmarkStart w:id="75" w:name="_Ref512525180"/>
      <w:r>
        <w:rPr>
          <w:rFonts w:hint="eastAsia"/>
          <w:noProof/>
        </w:rPr>
        <w:t>人脸</w:t>
      </w:r>
      <w:r>
        <w:rPr>
          <w:noProof/>
        </w:rPr>
        <w:t>对齐</w:t>
      </w:r>
      <w:bookmarkEnd w:id="75"/>
    </w:p>
    <w:p w14:paraId="6DE70C2C" w14:textId="77777777" w:rsidR="00386744" w:rsidRDefault="00386744" w:rsidP="00386744">
      <w:pPr>
        <w:pStyle w:val="Heading3"/>
      </w:pPr>
      <w:r>
        <w:rPr>
          <w:rFonts w:hint="eastAsia"/>
        </w:rPr>
        <w:t>人脸对比</w:t>
      </w:r>
    </w:p>
    <w:p w14:paraId="53CAF3F6" w14:textId="77777777" w:rsidR="006A1795" w:rsidRDefault="000C51B9" w:rsidP="000C51B9">
      <w:pPr>
        <w:ind w:firstLine="420"/>
      </w:pPr>
      <w:r>
        <w:t>人脸</w:t>
      </w:r>
      <w:r w:rsidR="00025F94">
        <w:rPr>
          <w:rFonts w:hint="eastAsia"/>
        </w:rPr>
        <w:t>对比一般</w:t>
      </w:r>
      <w:r>
        <w:t>包括</w:t>
      </w:r>
      <w:r w:rsidR="00C74117">
        <w:rPr>
          <w:rFonts w:hint="eastAsia"/>
        </w:rPr>
        <w:t>三</w:t>
      </w:r>
      <w:r w:rsidR="00025F94">
        <w:rPr>
          <w:rFonts w:hint="eastAsia"/>
        </w:rPr>
        <w:t>个</w:t>
      </w:r>
      <w:r>
        <w:t>场景：</w:t>
      </w:r>
      <w:r>
        <w:t>1:1</w:t>
      </w:r>
      <w:r w:rsidR="00025F94">
        <w:rPr>
          <w:rFonts w:hint="eastAsia"/>
        </w:rPr>
        <w:t>对比</w:t>
      </w:r>
      <w:r>
        <w:t>、</w:t>
      </w:r>
      <w:r>
        <w:t>1</w:t>
      </w:r>
      <w:r w:rsidR="00025F94">
        <w:rPr>
          <w:rFonts w:hint="eastAsia"/>
        </w:rPr>
        <w:t>:N</w:t>
      </w:r>
      <w:r w:rsidR="006A1795">
        <w:rPr>
          <w:rFonts w:hint="eastAsia"/>
        </w:rPr>
        <w:t>对比</w:t>
      </w:r>
      <w:r w:rsidR="00C74117">
        <w:rPr>
          <w:rFonts w:hint="eastAsia"/>
        </w:rPr>
        <w:t>，</w:t>
      </w:r>
      <w:r w:rsidR="00C74117">
        <w:rPr>
          <w:rFonts w:hint="eastAsia"/>
        </w:rPr>
        <w:t>M</w:t>
      </w:r>
      <w:r w:rsidR="006A298B">
        <w:rPr>
          <w:rFonts w:hint="eastAsia"/>
        </w:rPr>
        <w:t>:</w:t>
      </w:r>
      <w:r w:rsidR="00C74117">
        <w:rPr>
          <w:rFonts w:hint="eastAsia"/>
        </w:rPr>
        <w:t>N</w:t>
      </w:r>
      <w:r w:rsidR="00C74117">
        <w:rPr>
          <w:rFonts w:hint="eastAsia"/>
        </w:rPr>
        <w:t>对比</w:t>
      </w:r>
      <w:r>
        <w:t>。</w:t>
      </w:r>
    </w:p>
    <w:p w14:paraId="2BFE0780" w14:textId="72596905" w:rsidR="00512BAC" w:rsidRDefault="008D53BA" w:rsidP="000C51B9">
      <w:pPr>
        <w:ind w:firstLine="420"/>
      </w:pPr>
      <w:r>
        <w:t>1:1</w:t>
      </w:r>
      <w:commentRangeStart w:id="76"/>
      <w:r>
        <w:rPr>
          <w:rFonts w:hint="eastAsia"/>
        </w:rPr>
        <w:t>对比就是</w:t>
      </w:r>
      <w:del w:id="77" w:author="PEI Caihong A" w:date="2018-05-11T21:54:00Z">
        <w:r w:rsidRPr="00E153ED" w:rsidDel="007A5179">
          <w:delText>计算机</w:delText>
        </w:r>
      </w:del>
      <w:r w:rsidRPr="00E153ED">
        <w:t>对</w:t>
      </w:r>
      <w:ins w:id="78" w:author="PEI Caihong A" w:date="2018-05-11T21:54:00Z">
        <w:r w:rsidR="007A5179">
          <w:rPr>
            <w:rFonts w:hint="eastAsia"/>
          </w:rPr>
          <w:t>人的</w:t>
        </w:r>
        <w:r w:rsidR="007A5179">
          <w:t>面部图像进行采集</w:t>
        </w:r>
        <w:r w:rsidR="007A5179">
          <w:rPr>
            <w:rFonts w:hint="eastAsia"/>
          </w:rPr>
          <w:t>并</w:t>
        </w:r>
      </w:ins>
      <w:ins w:id="79" w:author="PEI Caihong A" w:date="2018-05-11T21:55:00Z">
        <w:r w:rsidR="007A5179">
          <w:rPr>
            <w:rFonts w:hint="eastAsia"/>
          </w:rPr>
          <w:t>将</w:t>
        </w:r>
        <w:r w:rsidR="007A5179">
          <w:t>采集到的</w:t>
        </w:r>
      </w:ins>
      <w:del w:id="80" w:author="PEI Caihong A" w:date="2018-05-11T21:53:00Z">
        <w:r w:rsidRPr="00E153ED" w:rsidDel="007A5179">
          <w:delText>当前</w:delText>
        </w:r>
      </w:del>
      <w:r w:rsidRPr="00E153ED">
        <w:t>人脸</w:t>
      </w:r>
      <w:ins w:id="81" w:author="PEI Caihong A" w:date="2018-05-11T21:55:00Z">
        <w:r w:rsidR="007A5179">
          <w:rPr>
            <w:rFonts w:hint="eastAsia"/>
          </w:rPr>
          <w:t>图像</w:t>
        </w:r>
      </w:ins>
      <w:r w:rsidRPr="00E153ED">
        <w:t>与人像数据库进行</w:t>
      </w:r>
      <w:del w:id="82" w:author="PEI Caihong A" w:date="2018-05-11T21:55:00Z">
        <w:r w:rsidRPr="00E153ED" w:rsidDel="007A5179">
          <w:delText>快速</w:delText>
        </w:r>
      </w:del>
      <w:r w:rsidRPr="00E153ED">
        <w:t>人脸比</w:t>
      </w:r>
      <w:r w:rsidRPr="00E153ED">
        <w:lastRenderedPageBreak/>
        <w:t>对</w:t>
      </w:r>
      <w:ins w:id="83" w:author="PEI Caihong A" w:date="2018-05-11T21:55:00Z">
        <w:r w:rsidR="007A5179">
          <w:rPr>
            <w:rFonts w:hint="eastAsia"/>
          </w:rPr>
          <w:t>，</w:t>
        </w:r>
        <w:r w:rsidR="007A5179">
          <w:t>并判别</w:t>
        </w:r>
      </w:ins>
      <w:del w:id="84" w:author="PEI Caihong A" w:date="2018-05-11T21:55:00Z">
        <w:r w:rsidRPr="00E153ED" w:rsidDel="007A5179">
          <w:delText>并得出</w:delText>
        </w:r>
      </w:del>
      <w:r w:rsidRPr="00E153ED">
        <w:t>是否</w:t>
      </w:r>
      <w:del w:id="85" w:author="PEI Caihong A" w:date="2018-05-11T21:55:00Z">
        <w:r w:rsidRPr="00E153ED" w:rsidDel="007A5179">
          <w:delText>匹配</w:delText>
        </w:r>
      </w:del>
      <w:ins w:id="86" w:author="PEI Caihong A" w:date="2018-05-11T21:55:00Z">
        <w:r w:rsidR="007A5179">
          <w:rPr>
            <w:rFonts w:hint="eastAsia"/>
          </w:rPr>
          <w:t>一致</w:t>
        </w:r>
      </w:ins>
      <w:r w:rsidRPr="00E153ED">
        <w:t>的过程</w:t>
      </w:r>
      <w:commentRangeEnd w:id="76"/>
      <w:r w:rsidR="006774F5">
        <w:rPr>
          <w:rStyle w:val="CommentReference"/>
        </w:rPr>
        <w:commentReference w:id="76"/>
      </w:r>
      <w:r w:rsidRPr="00E153ED">
        <w:t>，</w:t>
      </w:r>
      <w:ins w:id="87" w:author="PEI Caihong A" w:date="2018-05-11T21:56:00Z">
        <w:r w:rsidR="007A5179">
          <w:t>1:1</w:t>
        </w:r>
        <w:r w:rsidR="007A5179">
          <w:rPr>
            <w:rFonts w:hint="eastAsia"/>
          </w:rPr>
          <w:t>对比</w:t>
        </w:r>
      </w:ins>
      <w:r w:rsidRPr="00E153ED">
        <w:t>可以</w:t>
      </w:r>
      <w:r w:rsidRPr="00C140D0">
        <w:rPr>
          <w:rFonts w:hint="eastAsia"/>
          <w:highlight w:val="yellow"/>
          <w:rPrChange w:id="88" w:author="林 瑞和" w:date="2018-05-10T16:46:00Z">
            <w:rPr>
              <w:rFonts w:hint="eastAsia"/>
            </w:rPr>
          </w:rPrChange>
        </w:rPr>
        <w:t>简单理解为证明你就是你</w:t>
      </w:r>
      <w:del w:id="89" w:author="PEI Caihong A" w:date="2018-05-11T21:56:00Z">
        <w:r w:rsidRPr="00C140D0" w:rsidDel="007A5179">
          <w:rPr>
            <w:rFonts w:hint="eastAsia"/>
            <w:highlight w:val="yellow"/>
            <w:rPrChange w:id="90" w:author="林 瑞和" w:date="2018-05-10T16:46:00Z">
              <w:rPr>
                <w:rFonts w:hint="eastAsia"/>
              </w:rPr>
            </w:rPrChange>
          </w:rPr>
          <w:delText>。</w:delText>
        </w:r>
        <w:r w:rsidR="00512BAC" w:rsidRPr="00C140D0" w:rsidDel="007A5179">
          <w:rPr>
            <w:rFonts w:hint="eastAsia"/>
            <w:highlight w:val="yellow"/>
            <w:rPrChange w:id="91" w:author="林 瑞和" w:date="2018-05-10T16:46:00Z">
              <w:rPr>
                <w:rFonts w:hint="eastAsia"/>
              </w:rPr>
            </w:rPrChange>
          </w:rPr>
          <w:delText>“刷脸”、</w:delText>
        </w:r>
      </w:del>
      <w:ins w:id="92" w:author="PEI Caihong A" w:date="2018-05-11T21:56:00Z">
        <w:r w:rsidR="007A5179">
          <w:rPr>
            <w:rFonts w:hint="eastAsia"/>
            <w:highlight w:val="yellow"/>
          </w:rPr>
          <w:t>，</w:t>
        </w:r>
      </w:ins>
      <w:ins w:id="93" w:author="PEI Caihong A" w:date="2018-05-11T21:58:00Z">
        <w:r w:rsidR="007A5179">
          <w:rPr>
            <w:rFonts w:hint="eastAsia"/>
            <w:highlight w:val="yellow"/>
          </w:rPr>
          <w:t>IPhone</w:t>
        </w:r>
        <w:r w:rsidR="007A5179">
          <w:rPr>
            <w:highlight w:val="yellow"/>
          </w:rPr>
          <w:t>的面容</w:t>
        </w:r>
        <w:r w:rsidR="007A5179">
          <w:rPr>
            <w:highlight w:val="yellow"/>
          </w:rPr>
          <w:t>ID</w:t>
        </w:r>
        <w:r w:rsidR="007A5179">
          <w:rPr>
            <w:highlight w:val="yellow"/>
          </w:rPr>
          <w:t>，</w:t>
        </w:r>
      </w:ins>
      <w:r w:rsidRPr="00C140D0">
        <w:rPr>
          <w:rFonts w:hint="eastAsia"/>
          <w:highlight w:val="yellow"/>
          <w:rPrChange w:id="94" w:author="林 瑞和" w:date="2018-05-10T16:46:00Z">
            <w:rPr>
              <w:rFonts w:hint="eastAsia"/>
            </w:rPr>
          </w:rPrChange>
        </w:rPr>
        <w:t>登机、验票、支付都属于</w:t>
      </w:r>
      <w:r w:rsidRPr="00C140D0">
        <w:rPr>
          <w:highlight w:val="yellow"/>
          <w:rPrChange w:id="95" w:author="林 瑞和" w:date="2018-05-10T16:46:00Z">
            <w:rPr/>
          </w:rPrChange>
        </w:rPr>
        <w:t>1</w:t>
      </w:r>
      <w:r w:rsidR="00E153ED" w:rsidRPr="00C140D0">
        <w:rPr>
          <w:highlight w:val="yellow"/>
          <w:rPrChange w:id="96" w:author="林 瑞和" w:date="2018-05-10T16:46:00Z">
            <w:rPr/>
          </w:rPrChange>
        </w:rPr>
        <w:t>:</w:t>
      </w:r>
      <w:r w:rsidRPr="00C140D0">
        <w:rPr>
          <w:highlight w:val="yellow"/>
          <w:rPrChange w:id="97" w:author="林 瑞和" w:date="2018-05-10T16:46:00Z">
            <w:rPr/>
          </w:rPrChange>
        </w:rPr>
        <w:t>1</w:t>
      </w:r>
      <w:del w:id="98" w:author="PEI Caihong A" w:date="2018-05-11T21:59:00Z">
        <w:r w:rsidRPr="00C140D0" w:rsidDel="007A5179">
          <w:rPr>
            <w:rFonts w:hint="eastAsia"/>
            <w:highlight w:val="yellow"/>
            <w:rPrChange w:id="99" w:author="林 瑞和" w:date="2018-05-10T16:46:00Z">
              <w:rPr>
                <w:rFonts w:hint="eastAsia"/>
              </w:rPr>
            </w:rPrChange>
          </w:rPr>
          <w:delText>的人证核验</w:delText>
        </w:r>
      </w:del>
      <w:ins w:id="100" w:author="PEI Caihong A" w:date="2018-05-11T21:59:00Z">
        <w:r w:rsidR="007A5179">
          <w:rPr>
            <w:rFonts w:hint="eastAsia"/>
          </w:rPr>
          <w:t>对比</w:t>
        </w:r>
      </w:ins>
      <w:r w:rsidR="00512BAC">
        <w:rPr>
          <w:rFonts w:hint="eastAsia"/>
        </w:rPr>
        <w:t>，</w:t>
      </w:r>
      <w:r w:rsidR="00512BAC" w:rsidRPr="00C74117">
        <w:t>例如</w:t>
      </w:r>
      <w:ins w:id="101" w:author="PEI Caihong A" w:date="2018-05-11T22:02:00Z">
        <w:r w:rsidR="007A5179">
          <w:rPr>
            <w:rFonts w:hint="eastAsia"/>
          </w:rPr>
          <w:t>使用</w:t>
        </w:r>
        <w:r w:rsidR="007A5179">
          <w:t>面容</w:t>
        </w:r>
        <w:r w:rsidR="007A5179">
          <w:t>ID</w:t>
        </w:r>
        <w:r w:rsidR="007A5179">
          <w:rPr>
            <w:rFonts w:hint="eastAsia"/>
          </w:rPr>
          <w:t>对</w:t>
        </w:r>
        <w:r w:rsidR="007A5179">
          <w:t>苹果</w:t>
        </w:r>
        <w:r w:rsidR="007A5179">
          <w:t>IPhone</w:t>
        </w:r>
        <w:r w:rsidR="007A5179">
          <w:t>手机</w:t>
        </w:r>
      </w:ins>
      <w:ins w:id="102" w:author="PEI Caihong A" w:date="2018-05-11T22:03:00Z">
        <w:r w:rsidR="007A5179">
          <w:t>进行解锁的过程</w:t>
        </w:r>
      </w:ins>
      <w:del w:id="103" w:author="PEI Caihong A" w:date="2018-05-11T22:03:00Z">
        <w:r w:rsidR="00512BAC" w:rsidRPr="00C74117" w:rsidDel="007A5179">
          <w:delText>在机场安检中持卡人样貌与身份证信息匹配的过程</w:delText>
        </w:r>
      </w:del>
      <w:r w:rsidR="00512BAC" w:rsidRPr="00C74117">
        <w:t>就是典型的</w:t>
      </w:r>
      <w:r w:rsidR="00512BAC" w:rsidRPr="00C74117">
        <w:t>1:1</w:t>
      </w:r>
      <w:r w:rsidR="00512BAC" w:rsidRPr="00C74117">
        <w:t>场景</w:t>
      </w:r>
      <w:r w:rsidR="002179BF">
        <w:rPr>
          <w:rFonts w:hint="eastAsia"/>
        </w:rPr>
        <w:t>。</w:t>
      </w:r>
      <w:r w:rsidR="00512BAC" w:rsidRPr="00C74117">
        <w:t>1:1</w:t>
      </w:r>
      <w:r w:rsidR="00512BAC" w:rsidRPr="00C74117">
        <w:t>作为一种静态比对，在金融、信</w:t>
      </w:r>
      <w:r w:rsidR="00C74117">
        <w:tab/>
      </w:r>
      <w:r w:rsidR="00512BAC" w:rsidRPr="00C74117">
        <w:t>息安全领域中</w:t>
      </w:r>
      <w:r w:rsidR="00512BAC" w:rsidRPr="00C74117">
        <w:rPr>
          <w:rFonts w:hint="eastAsia"/>
        </w:rPr>
        <w:t>有巨大的</w:t>
      </w:r>
      <w:r w:rsidR="00512BAC" w:rsidRPr="00C74117">
        <w:t>商用价值。</w:t>
      </w:r>
    </w:p>
    <w:p w14:paraId="4B7278E4" w14:textId="63032D2E" w:rsidR="000C51B9" w:rsidRPr="00C74117" w:rsidRDefault="002179BF" w:rsidP="000C51B9">
      <w:pPr>
        <w:ind w:firstLine="420"/>
      </w:pPr>
      <w:r w:rsidRPr="00C140D0">
        <w:rPr>
          <w:highlight w:val="yellow"/>
          <w:rPrChange w:id="104" w:author="林 瑞和" w:date="2018-05-10T16:46:00Z">
            <w:rPr/>
          </w:rPrChange>
        </w:rPr>
        <w:t xml:space="preserve">1:N </w:t>
      </w:r>
      <w:del w:id="105" w:author="PEI Caihong A" w:date="2018-05-11T22:03:00Z">
        <w:r w:rsidRPr="00C140D0" w:rsidDel="000A369F">
          <w:rPr>
            <w:rFonts w:hint="eastAsia"/>
            <w:highlight w:val="yellow"/>
            <w:rPrChange w:id="106" w:author="林 瑞和" w:date="2018-05-10T16:46:00Z">
              <w:rPr>
                <w:rFonts w:hint="eastAsia"/>
              </w:rPr>
            </w:rPrChange>
          </w:rPr>
          <w:delText>对比</w:delText>
        </w:r>
        <w:r w:rsidR="006A1795" w:rsidRPr="00C140D0" w:rsidDel="000A369F">
          <w:rPr>
            <w:rFonts w:hint="eastAsia"/>
            <w:highlight w:val="yellow"/>
            <w:rPrChange w:id="107" w:author="林 瑞和" w:date="2018-05-10T16:46:00Z">
              <w:rPr>
                <w:rFonts w:hint="eastAsia"/>
              </w:rPr>
            </w:rPrChange>
          </w:rPr>
          <w:delText>是在海量的人像数据库中找出当前用户的人脸数据并进行匹配</w:delText>
        </w:r>
      </w:del>
      <w:ins w:id="108" w:author="PEI Caihong A" w:date="2018-05-11T22:03:00Z">
        <w:r w:rsidR="000A369F" w:rsidRPr="00C140D0">
          <w:rPr>
            <w:rFonts w:hint="eastAsia"/>
            <w:highlight w:val="yellow"/>
            <w:rPrChange w:id="109" w:author="林 瑞和" w:date="2018-05-10T16:46:00Z">
              <w:rPr>
                <w:rFonts w:hint="eastAsia"/>
              </w:rPr>
            </w:rPrChange>
          </w:rPr>
          <w:t>对比是</w:t>
        </w:r>
        <w:r w:rsidR="000A369F">
          <w:rPr>
            <w:rFonts w:hint="eastAsia"/>
            <w:highlight w:val="yellow"/>
          </w:rPr>
          <w:t>在</w:t>
        </w:r>
      </w:ins>
      <w:ins w:id="110" w:author="PEI Caihong A" w:date="2018-05-11T22:05:00Z">
        <w:r w:rsidR="000A369F">
          <w:rPr>
            <w:rFonts w:hint="eastAsia"/>
            <w:highlight w:val="yellow"/>
          </w:rPr>
          <w:t>拥有大量</w:t>
        </w:r>
        <w:r w:rsidR="000A369F">
          <w:rPr>
            <w:highlight w:val="yellow"/>
          </w:rPr>
          <w:t>数据的</w:t>
        </w:r>
      </w:ins>
      <w:ins w:id="111" w:author="PEI Caihong A" w:date="2018-05-11T22:03:00Z">
        <w:r w:rsidR="000A369F" w:rsidRPr="00C140D0">
          <w:rPr>
            <w:rFonts w:hint="eastAsia"/>
            <w:highlight w:val="yellow"/>
            <w:rPrChange w:id="112" w:author="林 瑞和" w:date="2018-05-10T16:46:00Z">
              <w:rPr>
                <w:rFonts w:hint="eastAsia"/>
              </w:rPr>
            </w:rPrChange>
          </w:rPr>
          <w:t>人像数据库中找出</w:t>
        </w:r>
      </w:ins>
      <w:ins w:id="113" w:author="PEI Caihong A" w:date="2018-05-11T22:06:00Z">
        <w:r w:rsidR="000A369F">
          <w:rPr>
            <w:rFonts w:hint="eastAsia"/>
            <w:highlight w:val="yellow"/>
          </w:rPr>
          <w:t>能够匹配待识别</w:t>
        </w:r>
        <w:r w:rsidR="000A369F">
          <w:rPr>
            <w:highlight w:val="yellow"/>
          </w:rPr>
          <w:t>的</w:t>
        </w:r>
      </w:ins>
      <w:ins w:id="114" w:author="PEI Caihong A" w:date="2018-05-11T22:03:00Z">
        <w:r w:rsidR="000A369F" w:rsidRPr="00C140D0">
          <w:rPr>
            <w:rFonts w:hint="eastAsia"/>
            <w:highlight w:val="yellow"/>
            <w:rPrChange w:id="115" w:author="林 瑞和" w:date="2018-05-10T16:46:00Z">
              <w:rPr>
                <w:rFonts w:hint="eastAsia"/>
              </w:rPr>
            </w:rPrChange>
          </w:rPr>
          <w:t>人脸</w:t>
        </w:r>
      </w:ins>
      <w:ins w:id="116" w:author="PEI Caihong A" w:date="2018-05-11T22:06:00Z">
        <w:r w:rsidR="000A369F">
          <w:rPr>
            <w:rFonts w:hint="eastAsia"/>
            <w:highlight w:val="yellow"/>
          </w:rPr>
          <w:t>的</w:t>
        </w:r>
        <w:r w:rsidR="000A369F">
          <w:rPr>
            <w:highlight w:val="yellow"/>
          </w:rPr>
          <w:t>数据</w:t>
        </w:r>
      </w:ins>
      <w:r w:rsidR="006A1795" w:rsidRPr="00C140D0">
        <w:rPr>
          <w:rFonts w:hint="eastAsia"/>
          <w:highlight w:val="yellow"/>
          <w:rPrChange w:id="117" w:author="林 瑞和" w:date="2018-05-10T16:46:00Z">
            <w:rPr>
              <w:rFonts w:hint="eastAsia"/>
            </w:rPr>
          </w:rPrChange>
        </w:rPr>
        <w:t>。</w:t>
      </w:r>
      <w:r w:rsidR="006A1795" w:rsidRPr="00C74117">
        <w:t>1:N</w:t>
      </w:r>
      <w:ins w:id="118" w:author="PEI Caihong A" w:date="2018-05-11T22:07:00Z">
        <w:r w:rsidR="000A369F">
          <w:rPr>
            <w:rFonts w:hint="eastAsia"/>
          </w:rPr>
          <w:t>能够</w:t>
        </w:r>
        <w:r w:rsidR="000A369F">
          <w:t>进行动态对比，</w:t>
        </w:r>
      </w:ins>
      <w:ins w:id="119" w:author="PEI Caihong A" w:date="2018-05-11T22:10:00Z">
        <w:r w:rsidR="000A369F">
          <w:rPr>
            <w:rFonts w:hint="eastAsia"/>
          </w:rPr>
          <w:t>可以通过</w:t>
        </w:r>
        <w:r w:rsidR="000A369F">
          <w:t>动态的视频流</w:t>
        </w:r>
        <w:r w:rsidR="000A369F">
          <w:rPr>
            <w:rFonts w:hint="eastAsia"/>
          </w:rPr>
          <w:t>获取</w:t>
        </w:r>
        <w:r w:rsidR="000A369F">
          <w:t>人脸数据，</w:t>
        </w:r>
      </w:ins>
      <w:ins w:id="120" w:author="PEI Caihong A" w:date="2018-05-11T22:08:00Z">
        <w:r w:rsidR="000A369F">
          <w:rPr>
            <w:rFonts w:hint="eastAsia"/>
          </w:rPr>
          <w:t>不需要待识别对象</w:t>
        </w:r>
        <w:r w:rsidR="000A369F">
          <w:t>的主动配合</w:t>
        </w:r>
      </w:ins>
      <w:ins w:id="121" w:author="PEI Caihong A" w:date="2018-05-11T22:11:00Z">
        <w:r w:rsidR="000A369F">
          <w:rPr>
            <w:rFonts w:hint="eastAsia"/>
          </w:rPr>
          <w:t>，</w:t>
        </w:r>
        <w:r w:rsidR="000A369F">
          <w:t>因此具有非强制性</w:t>
        </w:r>
      </w:ins>
      <w:ins w:id="122" w:author="PEI Caihong A" w:date="2018-05-11T22:12:00Z">
        <w:r w:rsidR="000A369F">
          <w:rPr>
            <w:rFonts w:hint="eastAsia"/>
          </w:rPr>
          <w:t>与高效性</w:t>
        </w:r>
      </w:ins>
      <w:ins w:id="123" w:author="PEI Caihong A" w:date="2018-05-11T22:08:00Z">
        <w:r w:rsidR="000A369F">
          <w:t>。</w:t>
        </w:r>
      </w:ins>
      <w:del w:id="124" w:author="PEI Caihong A" w:date="2018-05-11T22:12:00Z">
        <w:r w:rsidR="006A1795" w:rsidRPr="00C74117" w:rsidDel="000A369F">
          <w:delText>具有动态比对与非配合的特点，动态对比是指通过对动态视频流的截取来获得人脸数据并进一步比对的过程，而非配合性是识别过程非强</w:delText>
        </w:r>
        <w:r w:rsidR="0022070D" w:rsidRPr="00C74117" w:rsidDel="000A369F">
          <w:delText>制性与高效性的表现，识别对象无需到特定位置便能完成识别工作。</w:delText>
        </w:r>
      </w:del>
      <w:r w:rsidR="006A1795" w:rsidRPr="00C74117">
        <w:t>公共安全管理与</w:t>
      </w:r>
      <w:r w:rsidR="006A1795" w:rsidRPr="00C74117">
        <w:t>VIP</w:t>
      </w:r>
      <w:r w:rsidR="006A1795" w:rsidRPr="00C74117">
        <w:t>客户人脸识别等</w:t>
      </w:r>
      <w:r w:rsidR="0022070D" w:rsidRPr="00C74117">
        <w:rPr>
          <w:rFonts w:hint="eastAsia"/>
        </w:rPr>
        <w:t>都属于</w:t>
      </w:r>
      <w:r w:rsidR="0022070D" w:rsidRPr="00C74117">
        <w:rPr>
          <w:rFonts w:hint="eastAsia"/>
        </w:rPr>
        <w:t>1:N</w:t>
      </w:r>
      <w:r w:rsidR="0022070D" w:rsidRPr="00C74117">
        <w:rPr>
          <w:rFonts w:hint="eastAsia"/>
        </w:rPr>
        <w:t>对比</w:t>
      </w:r>
      <w:r w:rsidR="0022070D" w:rsidRPr="00C74117">
        <w:t>场景，</w:t>
      </w:r>
      <w:ins w:id="125" w:author="PEI Caihong A" w:date="2018-05-11T22:13:00Z">
        <w:r w:rsidR="000A369F">
          <w:rPr>
            <w:rFonts w:hint="eastAsia"/>
          </w:rPr>
          <w:t>因为</w:t>
        </w:r>
        <w:r w:rsidR="000A369F">
          <w:t>不需要人特意进行配合，</w:t>
        </w:r>
        <w:r w:rsidR="00DF74D7">
          <w:rPr>
            <w:rFonts w:hint="eastAsia"/>
          </w:rPr>
          <w:t>采集</w:t>
        </w:r>
        <w:r w:rsidR="00DF74D7">
          <w:t>的图像数据可能存在过度曝光，</w:t>
        </w:r>
      </w:ins>
      <w:ins w:id="126" w:author="PEI Caihong A" w:date="2018-05-11T22:14:00Z">
        <w:r w:rsidR="00DF74D7">
          <w:rPr>
            <w:rFonts w:hint="eastAsia"/>
          </w:rPr>
          <w:t>画面不清</w:t>
        </w:r>
        <w:r w:rsidR="00DF74D7">
          <w:t>，侧脸，</w:t>
        </w:r>
        <w:r w:rsidR="00DF74D7">
          <w:rPr>
            <w:rFonts w:hint="eastAsia"/>
          </w:rPr>
          <w:t>距离远</w:t>
        </w:r>
        <w:r w:rsidR="00DF74D7">
          <w:t>等特点，</w:t>
        </w:r>
      </w:ins>
      <w:ins w:id="127" w:author="PEI Caihong A" w:date="2018-05-11T22:15:00Z">
        <w:r w:rsidR="00DF74D7">
          <w:rPr>
            <w:rFonts w:hint="eastAsia"/>
          </w:rPr>
          <w:t>动态</w:t>
        </w:r>
        <w:r w:rsidR="00DF74D7">
          <w:rPr>
            <w:rFonts w:hint="eastAsia"/>
          </w:rPr>
          <w:t>1:N</w:t>
        </w:r>
        <w:r w:rsidR="00DF74D7">
          <w:rPr>
            <w:rFonts w:hint="eastAsia"/>
          </w:rPr>
          <w:t>对比</w:t>
        </w:r>
        <w:r w:rsidR="00DF74D7">
          <w:t>的</w:t>
        </w:r>
      </w:ins>
      <w:del w:id="128" w:author="PEI Caihong A" w:date="2018-05-11T22:15:00Z">
        <w:r w:rsidR="006A1795" w:rsidRPr="00C74117" w:rsidDel="00DF74D7">
          <w:delText>其</w:delText>
        </w:r>
      </w:del>
      <w:r w:rsidR="006A1795" w:rsidRPr="00C74117">
        <w:t>难度要远高于</w:t>
      </w:r>
      <w:ins w:id="129" w:author="PEI Caihong A" w:date="2018-05-11T22:15:00Z">
        <w:r w:rsidR="00DF74D7">
          <w:rPr>
            <w:rFonts w:hint="eastAsia"/>
          </w:rPr>
          <w:t>静态</w:t>
        </w:r>
        <w:r w:rsidR="00DF74D7">
          <w:t>的</w:t>
        </w:r>
      </w:ins>
      <w:del w:id="130" w:author="PEI Caihong A" w:date="2018-05-11T22:15:00Z">
        <w:r w:rsidR="006A1795" w:rsidRPr="00C74117" w:rsidDel="00DF74D7">
          <w:delText>静态</w:delText>
        </w:r>
      </w:del>
      <w:r w:rsidR="006A1795" w:rsidRPr="00C74117">
        <w:t>1:1</w:t>
      </w:r>
      <w:ins w:id="131" w:author="PEI Caihong A" w:date="2018-05-11T22:15:00Z">
        <w:r w:rsidR="00DF74D7">
          <w:rPr>
            <w:rFonts w:hint="eastAsia"/>
          </w:rPr>
          <w:t>对比。</w:t>
        </w:r>
      </w:ins>
      <w:del w:id="132" w:author="PEI Caihong A" w:date="2018-05-11T22:15:00Z">
        <w:r w:rsidR="006A1795" w:rsidRPr="00C74117" w:rsidDel="00DF74D7">
          <w:delText>，因为机器面临着曝光过度、逆光、侧脸、远距离等挑战。</w:delText>
        </w:r>
      </w:del>
    </w:p>
    <w:p w14:paraId="01948FEF" w14:textId="1F31F630" w:rsidR="00C74117" w:rsidRDefault="00C74117" w:rsidP="000C51B9">
      <w:pPr>
        <w:ind w:firstLine="420"/>
      </w:pPr>
      <w:r w:rsidRPr="00C74117">
        <w:t xml:space="preserve">M:N </w:t>
      </w:r>
      <w:del w:id="133" w:author="PEI Caihong A" w:date="2018-05-11T22:16:00Z">
        <w:r w:rsidR="00916BB9" w:rsidDel="0063009E">
          <w:rPr>
            <w:rFonts w:hint="eastAsia"/>
          </w:rPr>
          <w:delText>对比</w:delText>
        </w:r>
        <w:r w:rsidRPr="00C74117" w:rsidDel="0063009E">
          <w:delText>是通过计算机对场景内所有人进行面部识别并与人像数据库进行比对的过程</w:delText>
        </w:r>
      </w:del>
      <w:ins w:id="134" w:author="PEI Caihong A" w:date="2018-05-11T22:16:00Z">
        <w:r w:rsidR="0063009E">
          <w:rPr>
            <w:rFonts w:hint="eastAsia"/>
          </w:rPr>
          <w:t>对比</w:t>
        </w:r>
        <w:r w:rsidR="0063009E" w:rsidRPr="00C74117">
          <w:t>是</w:t>
        </w:r>
        <w:r w:rsidR="0063009E">
          <w:rPr>
            <w:rFonts w:hint="eastAsia"/>
          </w:rPr>
          <w:t>对采集</w:t>
        </w:r>
        <w:r w:rsidR="0063009E">
          <w:t>到的</w:t>
        </w:r>
        <w:r w:rsidR="0063009E">
          <w:rPr>
            <w:rFonts w:hint="eastAsia"/>
          </w:rPr>
          <w:t>图像中</w:t>
        </w:r>
        <w:r w:rsidR="0063009E">
          <w:t>的</w:t>
        </w:r>
        <w:r w:rsidR="0063009E" w:rsidRPr="00C74117">
          <w:t>所有人进行</w:t>
        </w:r>
      </w:ins>
      <w:ins w:id="135" w:author="PEI Caihong A" w:date="2018-05-11T22:17:00Z">
        <w:r w:rsidR="0063009E">
          <w:rPr>
            <w:rFonts w:hint="eastAsia"/>
          </w:rPr>
          <w:t>人脸识别</w:t>
        </w:r>
      </w:ins>
      <w:ins w:id="136" w:author="PEI Caihong A" w:date="2018-05-11T22:16:00Z">
        <w:r w:rsidR="0063009E" w:rsidRPr="00C74117">
          <w:t>并与人像数据库进行比对的过程</w:t>
        </w:r>
      </w:ins>
      <w:r w:rsidRPr="00C74117">
        <w:t>。</w:t>
      </w:r>
      <w:r w:rsidRPr="00C74117">
        <w:t>M:N</w:t>
      </w:r>
      <w:del w:id="137" w:author="PEI Caihong A" w:date="2018-05-11T22:17:00Z">
        <w:r w:rsidRPr="00C74117" w:rsidDel="0063009E">
          <w:delText>作为一种动态人脸比对，</w:delText>
        </w:r>
        <w:r w:rsidR="00916BB9" w:rsidDel="0063009E">
          <w:rPr>
            <w:rFonts w:hint="eastAsia"/>
          </w:rPr>
          <w:delText>应用的场景</w:delText>
        </w:r>
        <w:r w:rsidR="00916BB9" w:rsidDel="0063009E">
          <w:delText>非常</w:delText>
        </w:r>
        <w:r w:rsidR="00916BB9" w:rsidDel="0063009E">
          <w:rPr>
            <w:rFonts w:hint="eastAsia"/>
          </w:rPr>
          <w:delText>广泛</w:delText>
        </w:r>
        <w:r w:rsidR="00916BB9" w:rsidDel="0063009E">
          <w:delText>，</w:delText>
        </w:r>
      </w:del>
      <w:ins w:id="138" w:author="PEI Caihong A" w:date="2018-05-11T22:17:00Z">
        <w:r w:rsidR="0063009E">
          <w:rPr>
            <w:rFonts w:hint="eastAsia"/>
          </w:rPr>
          <w:t>也是一种</w:t>
        </w:r>
        <w:r w:rsidR="0063009E">
          <w:t>动态对比，</w:t>
        </w:r>
        <w:r w:rsidR="0063009E">
          <w:rPr>
            <w:rFonts w:hint="eastAsia"/>
          </w:rPr>
          <w:t>在</w:t>
        </w:r>
      </w:ins>
      <w:del w:id="139" w:author="PEI Caihong A" w:date="2018-05-11T22:17:00Z">
        <w:r w:rsidR="00916BB9" w:rsidDel="0063009E">
          <w:delText>比如</w:delText>
        </w:r>
      </w:del>
      <w:r w:rsidRPr="00C74117">
        <w:t>公共安防，迎宾，机器人等</w:t>
      </w:r>
      <w:ins w:id="140" w:author="PEI Caihong A" w:date="2018-05-11T22:17:00Z">
        <w:r w:rsidR="0063009E">
          <w:rPr>
            <w:rFonts w:hint="eastAsia"/>
          </w:rPr>
          <w:t>领域</w:t>
        </w:r>
        <w:r w:rsidR="0063009E">
          <w:t>有广泛应用</w:t>
        </w:r>
      </w:ins>
      <w:r w:rsidRPr="00C74117">
        <w:t>。但是</w:t>
      </w:r>
      <w:r w:rsidRPr="00C74117">
        <w:t>M:N</w:t>
      </w:r>
      <w:del w:id="141" w:author="PEI Caihong A" w:date="2018-05-11T22:19:00Z">
        <w:r w:rsidRPr="00C74117" w:rsidDel="0063009E">
          <w:delText>模式</w:delText>
        </w:r>
        <w:r w:rsidR="00916BB9" w:rsidDel="0063009E">
          <w:rPr>
            <w:rFonts w:hint="eastAsia"/>
          </w:rPr>
          <w:delText>也存在一些瓶颈</w:delText>
        </w:r>
      </w:del>
      <w:ins w:id="142" w:author="PEI Caihong A" w:date="2018-05-11T22:19:00Z">
        <w:r w:rsidR="0063009E" w:rsidRPr="00C74117">
          <w:t>模式</w:t>
        </w:r>
        <w:r w:rsidR="0063009E">
          <w:rPr>
            <w:rFonts w:hint="eastAsia"/>
          </w:rPr>
          <w:t>也存在一</w:t>
        </w:r>
        <w:r w:rsidR="0063009E">
          <w:rPr>
            <w:rFonts w:hint="eastAsia"/>
          </w:rPr>
          <w:t>定</w:t>
        </w:r>
        <w:r w:rsidR="0063009E">
          <w:t>的</w:t>
        </w:r>
        <w:r w:rsidR="0063009E">
          <w:rPr>
            <w:rFonts w:hint="eastAsia"/>
          </w:rPr>
          <w:t>挑战</w:t>
        </w:r>
      </w:ins>
      <w:r w:rsidRPr="00C74117">
        <w:t>，因为</w:t>
      </w:r>
      <w:ins w:id="143" w:author="PEI Caihong A" w:date="2018-05-11T22:22:00Z">
        <w:r w:rsidR="0063009E">
          <w:rPr>
            <w:rFonts w:hint="eastAsia"/>
          </w:rPr>
          <w:t>一张</w:t>
        </w:r>
        <w:r w:rsidR="0063009E">
          <w:t>图像中包含多个人脸信息，</w:t>
        </w:r>
      </w:ins>
      <w:ins w:id="144" w:author="PEI Caihong A" w:date="2018-05-11T22:26:00Z">
        <w:r w:rsidR="00725FF8">
          <w:rPr>
            <w:rFonts w:hint="eastAsia"/>
          </w:rPr>
          <w:t>这样</w:t>
        </w:r>
      </w:ins>
      <w:ins w:id="145" w:author="PEI Caihong A" w:date="2018-05-11T22:22:00Z">
        <w:r w:rsidR="0063009E">
          <w:t>每个人脸的分辨率相对</w:t>
        </w:r>
      </w:ins>
      <w:ins w:id="146" w:author="PEI Caihong A" w:date="2018-05-11T22:24:00Z">
        <w:r w:rsidR="00725FF8">
          <w:rPr>
            <w:rFonts w:hint="eastAsia"/>
          </w:rPr>
          <w:t>较</w:t>
        </w:r>
      </w:ins>
      <w:ins w:id="147" w:author="PEI Caihong A" w:date="2018-05-11T22:23:00Z">
        <w:r w:rsidR="0063009E">
          <w:t>低，</w:t>
        </w:r>
      </w:ins>
      <w:ins w:id="148" w:author="PEI Caihong A" w:date="2018-05-11T22:26:00Z">
        <w:r w:rsidR="00725FF8">
          <w:rPr>
            <w:rFonts w:hint="eastAsia"/>
          </w:rPr>
          <w:t>再加上</w:t>
        </w:r>
      </w:ins>
      <w:ins w:id="149" w:author="PEI Caihong A" w:date="2018-05-11T22:20:00Z">
        <w:r w:rsidR="0063009E">
          <w:rPr>
            <w:rFonts w:hint="eastAsia"/>
          </w:rPr>
          <w:t>要同时</w:t>
        </w:r>
        <w:r w:rsidR="0063009E">
          <w:t>识别的人数很多</w:t>
        </w:r>
      </w:ins>
      <w:ins w:id="150" w:author="PEI Caihong A" w:date="2018-05-11T22:24:00Z">
        <w:r w:rsidR="00725FF8">
          <w:t>，所</w:t>
        </w:r>
      </w:ins>
      <w:ins w:id="151" w:author="PEI Caihong A" w:date="2018-05-11T22:20:00Z">
        <w:r w:rsidR="0063009E">
          <w:rPr>
            <w:rFonts w:hint="eastAsia"/>
          </w:rPr>
          <w:t>依赖</w:t>
        </w:r>
        <w:r w:rsidR="0063009E">
          <w:t>的人脸数据库</w:t>
        </w:r>
      </w:ins>
      <w:ins w:id="152" w:author="PEI Caihong A" w:date="2018-05-11T22:21:00Z">
        <w:r w:rsidR="0063009E">
          <w:rPr>
            <w:rFonts w:hint="eastAsia"/>
          </w:rPr>
          <w:t>就</w:t>
        </w:r>
        <w:r w:rsidR="0063009E">
          <w:t>及其庞大，</w:t>
        </w:r>
      </w:ins>
      <w:ins w:id="153" w:author="PEI Caihong A" w:date="2018-05-11T22:27:00Z">
        <w:r w:rsidR="00725FF8">
          <w:rPr>
            <w:rFonts w:hint="eastAsia"/>
          </w:rPr>
          <w:t>因此</w:t>
        </w:r>
      </w:ins>
      <w:del w:id="154" w:author="PEI Caihong A" w:date="2018-05-11T22:24:00Z">
        <w:r w:rsidRPr="00C74117" w:rsidDel="00725FF8">
          <w:delText>其必须依靠海量的人脸数据库才能运行，</w:delText>
        </w:r>
        <w:r w:rsidR="00916BB9" w:rsidDel="00725FF8">
          <w:rPr>
            <w:rFonts w:hint="eastAsia"/>
          </w:rPr>
          <w:delText>再加上</w:delText>
        </w:r>
        <w:r w:rsidR="00916BB9" w:rsidDel="00725FF8">
          <w:delText>识别基数过大，设备分辨率不足等因素，</w:delText>
        </w:r>
      </w:del>
      <w:r w:rsidRPr="00C74117">
        <w:t>M:N</w:t>
      </w:r>
      <w:del w:id="155" w:author="PEI Caihong A" w:date="2018-05-11T22:27:00Z">
        <w:r w:rsidRPr="00C74117" w:rsidDel="00725FF8">
          <w:delText>模式会产生很高的错误率</w:delText>
        </w:r>
        <w:r w:rsidR="00916BB9" w:rsidDel="00725FF8">
          <w:rPr>
            <w:rFonts w:hint="eastAsia"/>
          </w:rPr>
          <w:delText>从而</w:delText>
        </w:r>
        <w:r w:rsidR="00916BB9" w:rsidDel="00725FF8">
          <w:delText>使识别的结果</w:delText>
        </w:r>
        <w:r w:rsidR="00916BB9" w:rsidDel="00725FF8">
          <w:rPr>
            <w:rFonts w:hint="eastAsia"/>
          </w:rPr>
          <w:delText>受到</w:delText>
        </w:r>
        <w:r w:rsidR="00916BB9" w:rsidDel="00725FF8">
          <w:delText>影响</w:delText>
        </w:r>
      </w:del>
      <w:ins w:id="156" w:author="PEI Caihong A" w:date="2018-05-11T22:27:00Z">
        <w:r w:rsidR="00725FF8" w:rsidRPr="00C74117">
          <w:t>模式</w:t>
        </w:r>
        <w:r w:rsidR="00725FF8">
          <w:rPr>
            <w:rFonts w:hint="eastAsia"/>
          </w:rPr>
          <w:t>可能</w:t>
        </w:r>
        <w:r w:rsidR="00725FF8" w:rsidRPr="00C74117">
          <w:t>会产生很高的错误率</w:t>
        </w:r>
        <w:r w:rsidR="00725FF8">
          <w:rPr>
            <w:rFonts w:hint="eastAsia"/>
          </w:rPr>
          <w:t>从而降低</w:t>
        </w:r>
        <w:r w:rsidR="00725FF8">
          <w:t>可靠性</w:t>
        </w:r>
      </w:ins>
      <w:bookmarkStart w:id="157" w:name="_GoBack"/>
      <w:bookmarkEnd w:id="157"/>
      <w:r w:rsidR="00916BB9">
        <w:t>。</w:t>
      </w:r>
    </w:p>
    <w:p w14:paraId="3B6273C7" w14:textId="77777777" w:rsidR="00386744" w:rsidRPr="00386744" w:rsidRDefault="000C51B9" w:rsidP="000C51B9">
      <w:pPr>
        <w:ind w:firstLine="420"/>
      </w:pPr>
      <w:r>
        <w:rPr>
          <w:rFonts w:hint="eastAsia"/>
        </w:rPr>
        <w:t>以上三个方面就是人脸识别的主要技术框架，</w:t>
      </w:r>
      <w:r w:rsidR="001478D9">
        <w:rPr>
          <w:rFonts w:hint="eastAsia"/>
        </w:rPr>
        <w:t>在不同</w:t>
      </w:r>
      <w:r w:rsidR="001478D9">
        <w:t>的识别阶段</w:t>
      </w:r>
      <w:r>
        <w:rPr>
          <w:rFonts w:hint="eastAsia"/>
        </w:rPr>
        <w:t>采用的</w:t>
      </w:r>
      <w:r w:rsidR="004157CE">
        <w:rPr>
          <w:rFonts w:hint="eastAsia"/>
        </w:rPr>
        <w:t>算法也</w:t>
      </w:r>
      <w:r>
        <w:rPr>
          <w:rFonts w:hint="eastAsia"/>
        </w:rPr>
        <w:t>不</w:t>
      </w:r>
      <w:r w:rsidR="004157CE">
        <w:rPr>
          <w:rFonts w:hint="eastAsia"/>
        </w:rPr>
        <w:t>相同</w:t>
      </w:r>
      <w:r>
        <w:rPr>
          <w:rFonts w:hint="eastAsia"/>
        </w:rPr>
        <w:t>。</w:t>
      </w:r>
      <w:r w:rsidR="00064DC0">
        <w:rPr>
          <w:rFonts w:hint="eastAsia"/>
        </w:rPr>
        <w:t>在下一节</w:t>
      </w:r>
      <w:r w:rsidR="00064DC0">
        <w:t>我们</w:t>
      </w:r>
      <w:r w:rsidR="00CF28AC">
        <w:rPr>
          <w:rFonts w:hint="eastAsia"/>
        </w:rPr>
        <w:t>重点</w:t>
      </w:r>
      <w:r w:rsidR="001478D9">
        <w:t>看一下人脸识别基本的算法模型</w:t>
      </w:r>
      <w:r w:rsidR="001478D9">
        <w:rPr>
          <w:rFonts w:hint="eastAsia"/>
        </w:rPr>
        <w:t>。</w:t>
      </w:r>
    </w:p>
    <w:p w14:paraId="4B007CB9" w14:textId="77777777" w:rsidR="00062BBB" w:rsidRDefault="007113E7" w:rsidP="00062BBB">
      <w:pPr>
        <w:pStyle w:val="Heading2"/>
      </w:pPr>
      <w:r>
        <w:rPr>
          <w:rFonts w:hint="eastAsia"/>
        </w:rPr>
        <w:t>算法模型</w:t>
      </w:r>
    </w:p>
    <w:p w14:paraId="6CBDABEE" w14:textId="77777777" w:rsidR="007113E7" w:rsidRDefault="00D470F5" w:rsidP="00D470F5">
      <w:pPr>
        <w:pStyle w:val="Heading3"/>
      </w:pPr>
      <w:r>
        <w:rPr>
          <w:rFonts w:hint="eastAsia"/>
        </w:rPr>
        <w:t>概述</w:t>
      </w:r>
    </w:p>
    <w:p w14:paraId="4379CACA" w14:textId="77777777" w:rsidR="009F0CE9" w:rsidRDefault="00845BF8" w:rsidP="00845BF8">
      <w:pPr>
        <w:pStyle w:val="Heading3"/>
      </w:pPr>
      <w:bookmarkStart w:id="158" w:name="_Ref512500758"/>
      <w:r>
        <w:rPr>
          <w:rFonts w:hint="eastAsia"/>
        </w:rPr>
        <w:t>主成分分析</w:t>
      </w:r>
      <w:bookmarkEnd w:id="158"/>
    </w:p>
    <w:p w14:paraId="32656EA4" w14:textId="77777777" w:rsidR="004752D6" w:rsidRDefault="005A1539" w:rsidP="004752D6">
      <w:pPr>
        <w:ind w:firstLine="420"/>
      </w:pPr>
      <w:r>
        <w:rPr>
          <w:rFonts w:hint="eastAsia"/>
        </w:rPr>
        <w:t>主成分</w:t>
      </w:r>
      <w:r w:rsidRPr="005A1539">
        <w:rPr>
          <w:rFonts w:hint="eastAsia"/>
        </w:rPr>
        <w:t>分析</w:t>
      </w:r>
      <w:r>
        <w:rPr>
          <w:rFonts w:hint="eastAsia"/>
        </w:rPr>
        <w:t>（</w:t>
      </w:r>
      <w:r>
        <w:rPr>
          <w:rFonts w:hint="eastAsia"/>
        </w:rPr>
        <w:t>PCA</w:t>
      </w:r>
      <w:r>
        <w:t>, Principle Component</w:t>
      </w:r>
      <w:r w:rsidR="005B2038">
        <w:t>s</w:t>
      </w:r>
      <w:r>
        <w:t xml:space="preserve"> Analysis</w:t>
      </w:r>
      <w:r>
        <w:rPr>
          <w:rFonts w:hint="eastAsia"/>
        </w:rPr>
        <w:t>）</w:t>
      </w:r>
      <w:r w:rsidR="005E1458">
        <w:rPr>
          <w:rFonts w:hint="eastAsia"/>
        </w:rPr>
        <w:t>是</w:t>
      </w:r>
      <w:r w:rsidR="005E1458" w:rsidRPr="005E1458">
        <w:t>模式识别领域一种重要的方法</w:t>
      </w:r>
      <w:r w:rsidR="005E1458" w:rsidRPr="005E1458">
        <w:rPr>
          <w:rFonts w:hint="eastAsia"/>
        </w:rPr>
        <w:t>，</w:t>
      </w:r>
      <w:r w:rsidR="005B270D">
        <w:rPr>
          <w:rFonts w:hint="eastAsia"/>
        </w:rPr>
        <w:t>它</w:t>
      </w:r>
      <w:r w:rsidRPr="005A1539">
        <w:rPr>
          <w:rFonts w:hint="eastAsia"/>
        </w:rPr>
        <w:t>为我们提供了一种简单而有效的压缩图像的方法</w:t>
      </w:r>
      <w:r w:rsidR="005E1458">
        <w:rPr>
          <w:rFonts w:hint="eastAsia"/>
        </w:rPr>
        <w:t>，</w:t>
      </w:r>
      <w:r w:rsidR="004752D6" w:rsidRPr="00697EAB">
        <w:rPr>
          <w:color w:val="333333"/>
          <w:shd w:val="clear" w:color="auto" w:fill="FFFFFF"/>
        </w:rPr>
        <w:t>PCA</w:t>
      </w:r>
      <w:r w:rsidR="004752D6">
        <w:rPr>
          <w:rFonts w:hint="eastAsia"/>
          <w:color w:val="333333"/>
          <w:shd w:val="clear" w:color="auto" w:fill="FFFFFF"/>
        </w:rPr>
        <w:t>方法在将高维向量向低维向量转化时，使低维向量各分量的方差最大，且各分量互不相关，因此可以达到最优的特征抽取，</w:t>
      </w:r>
      <w:r w:rsidR="005E1458" w:rsidRPr="005E1458">
        <w:t>已被广泛地应用于人脸识别算法中</w:t>
      </w:r>
      <w:r w:rsidRPr="005A1539">
        <w:rPr>
          <w:rFonts w:hint="eastAsia"/>
        </w:rPr>
        <w:t>。</w:t>
      </w:r>
    </w:p>
    <w:p w14:paraId="78525973" w14:textId="77777777" w:rsidR="00740AC9" w:rsidRDefault="00ED12DE" w:rsidP="004952A8">
      <w:pPr>
        <w:ind w:firstLine="420"/>
      </w:pPr>
      <w:r>
        <w:rPr>
          <w:rFonts w:hint="eastAsia"/>
        </w:rPr>
        <w:t>主成分</w:t>
      </w:r>
      <w:r>
        <w:t>分析用到了线性代数中的特征值分析，它能够通过数据的一般格式来解释数据的</w:t>
      </w:r>
      <w:r>
        <w:rPr>
          <w:rFonts w:hint="eastAsia"/>
        </w:rPr>
        <w:t>真实</w:t>
      </w:r>
      <w:r>
        <w:t>结构，也就是特征向量和特征值</w:t>
      </w:r>
      <w:r>
        <w:rPr>
          <w:rFonts w:hint="eastAsia"/>
        </w:rPr>
        <w:t>。</w:t>
      </w:r>
      <w:r>
        <w:rPr>
          <w:rFonts w:hint="eastAsia"/>
        </w:rPr>
        <w:t>PCA</w:t>
      </w:r>
      <w:r>
        <w:rPr>
          <w:rFonts w:hint="eastAsia"/>
        </w:rPr>
        <w:t>算法</w:t>
      </w:r>
      <w:r>
        <w:t>就是</w:t>
      </w:r>
      <w:r>
        <w:rPr>
          <w:rFonts w:hint="eastAsia"/>
        </w:rPr>
        <w:t>计算</w:t>
      </w:r>
      <w:r>
        <w:t>数据的协方差矩阵</w:t>
      </w:r>
      <w:r>
        <w:rPr>
          <w:rFonts w:hint="eastAsia"/>
        </w:rPr>
        <w:t>的</w:t>
      </w:r>
      <w:r>
        <w:t>特征值和特征向量</w:t>
      </w:r>
      <w:r>
        <w:rPr>
          <w:rFonts w:hint="eastAsia"/>
        </w:rPr>
        <w:t>，</w:t>
      </w:r>
      <w:r>
        <w:t>然后将特征值进行排序，并保留最大的</w:t>
      </w:r>
      <w:r>
        <w:t>N</w:t>
      </w:r>
      <w:r>
        <w:t>个特征值，</w:t>
      </w:r>
      <w:r>
        <w:rPr>
          <w:rFonts w:hint="eastAsia"/>
        </w:rPr>
        <w:t>最后</w:t>
      </w:r>
      <w:r>
        <w:t>将数据转换到这</w:t>
      </w:r>
      <w:r>
        <w:t>N</w:t>
      </w:r>
      <w:r>
        <w:t>个特征向量构建的新空间中</w:t>
      </w:r>
      <w:r>
        <w:rPr>
          <w:rFonts w:hint="eastAsia"/>
        </w:rPr>
        <w:t>。进行</w:t>
      </w:r>
      <w:r>
        <w:rPr>
          <w:rFonts w:hint="eastAsia"/>
        </w:rPr>
        <w:t>PCA</w:t>
      </w:r>
      <w:r>
        <w:rPr>
          <w:rFonts w:hint="eastAsia"/>
        </w:rPr>
        <w:t>处理</w:t>
      </w:r>
      <w:r>
        <w:t>后，数据</w:t>
      </w:r>
      <w:r>
        <w:rPr>
          <w:rFonts w:hint="eastAsia"/>
        </w:rPr>
        <w:t>特征</w:t>
      </w:r>
      <w:r>
        <w:t>从原来的维度降低到我们选择的</w:t>
      </w:r>
      <w:r>
        <w:t>N</w:t>
      </w:r>
      <w:r>
        <w:t>维空间中，从而</w:t>
      </w:r>
      <w:r>
        <w:rPr>
          <w:rFonts w:hint="eastAsia"/>
        </w:rPr>
        <w:t>降低</w:t>
      </w:r>
      <w:r>
        <w:t>了数据的复杂度和计算量</w:t>
      </w:r>
      <w:r w:rsidR="00740AC9">
        <w:rPr>
          <w:rFonts w:hint="eastAsia"/>
        </w:rPr>
        <w:t>，缺点是</w:t>
      </w:r>
      <w:r w:rsidR="00740AC9">
        <w:t>这个</w:t>
      </w:r>
      <w:r w:rsidR="00740AC9">
        <w:rPr>
          <w:rFonts w:hint="eastAsia"/>
        </w:rPr>
        <w:t>降维</w:t>
      </w:r>
      <w:r w:rsidR="00740AC9">
        <w:t>过程也可能导致有用信息的损失。</w:t>
      </w:r>
    </w:p>
    <w:p w14:paraId="0A3E82BF" w14:textId="77777777" w:rsidR="00431795" w:rsidRDefault="00431795" w:rsidP="004952A8">
      <w:pPr>
        <w:ind w:firstLine="420"/>
      </w:pPr>
      <w:r>
        <w:rPr>
          <w:rFonts w:hint="eastAsia"/>
        </w:rPr>
        <w:t>提取</w:t>
      </w:r>
      <w:r>
        <w:rPr>
          <w:rFonts w:hint="eastAsia"/>
        </w:rPr>
        <w:t>N</w:t>
      </w:r>
      <w:r>
        <w:t>个主成分的</w:t>
      </w:r>
      <w:r>
        <w:rPr>
          <w:rFonts w:hint="eastAsia"/>
        </w:rPr>
        <w:t>过程</w:t>
      </w:r>
      <w:r>
        <w:t>大致如下：</w:t>
      </w:r>
    </w:p>
    <w:p w14:paraId="1B2A9781" w14:textId="77777777" w:rsidR="00431795" w:rsidRDefault="00431795" w:rsidP="00431795">
      <w:pPr>
        <w:numPr>
          <w:ilvl w:val="0"/>
          <w:numId w:val="31"/>
        </w:numPr>
        <w:ind w:firstLineChars="0"/>
      </w:pPr>
      <w:r>
        <w:lastRenderedPageBreak/>
        <w:t>去除平均值</w:t>
      </w:r>
    </w:p>
    <w:p w14:paraId="4C02F998" w14:textId="77777777" w:rsidR="00431795" w:rsidRDefault="00431795" w:rsidP="00431795">
      <w:pPr>
        <w:numPr>
          <w:ilvl w:val="0"/>
          <w:numId w:val="31"/>
        </w:numPr>
        <w:ind w:firstLineChars="0"/>
      </w:pPr>
      <w:r>
        <w:rPr>
          <w:rFonts w:hint="eastAsia"/>
        </w:rPr>
        <w:t>计算协方差</w:t>
      </w:r>
      <w:r>
        <w:t>矩阵</w:t>
      </w:r>
    </w:p>
    <w:p w14:paraId="292E0BDF" w14:textId="77777777" w:rsidR="00431795" w:rsidRDefault="00431795" w:rsidP="00431795">
      <w:pPr>
        <w:numPr>
          <w:ilvl w:val="0"/>
          <w:numId w:val="31"/>
        </w:numPr>
        <w:ind w:firstLineChars="0"/>
      </w:pPr>
      <w:r>
        <w:rPr>
          <w:rFonts w:hint="eastAsia"/>
        </w:rPr>
        <w:t>计算协方差矩阵</w:t>
      </w:r>
      <w:r>
        <w:t>的特征值和特征向量</w:t>
      </w:r>
    </w:p>
    <w:p w14:paraId="668A20B5" w14:textId="77777777" w:rsidR="00431795" w:rsidRDefault="00431795" w:rsidP="00431795">
      <w:pPr>
        <w:numPr>
          <w:ilvl w:val="0"/>
          <w:numId w:val="31"/>
        </w:numPr>
        <w:ind w:firstLineChars="0"/>
      </w:pPr>
      <w:r>
        <w:rPr>
          <w:rFonts w:hint="eastAsia"/>
        </w:rPr>
        <w:t>将特征值</w:t>
      </w:r>
      <w:r>
        <w:t>从大到小排序</w:t>
      </w:r>
    </w:p>
    <w:p w14:paraId="5C15B085" w14:textId="77777777" w:rsidR="00431795" w:rsidRDefault="00431795" w:rsidP="00431795">
      <w:pPr>
        <w:numPr>
          <w:ilvl w:val="0"/>
          <w:numId w:val="31"/>
        </w:numPr>
        <w:ind w:firstLineChars="0"/>
      </w:pPr>
      <w:r>
        <w:rPr>
          <w:rFonts w:hint="eastAsia"/>
        </w:rPr>
        <w:t>保留最上面</w:t>
      </w:r>
      <w:r>
        <w:t>的</w:t>
      </w:r>
      <w:r>
        <w:t>N</w:t>
      </w:r>
      <w:r>
        <w:t>个特征向量</w:t>
      </w:r>
    </w:p>
    <w:p w14:paraId="4721C651" w14:textId="77777777" w:rsidR="00431795" w:rsidRPr="00431795" w:rsidRDefault="00431795" w:rsidP="00431795">
      <w:pPr>
        <w:numPr>
          <w:ilvl w:val="0"/>
          <w:numId w:val="31"/>
        </w:numPr>
        <w:ind w:firstLineChars="0"/>
      </w:pPr>
      <w:r>
        <w:rPr>
          <w:rFonts w:hint="eastAsia"/>
        </w:rPr>
        <w:t>将数据</w:t>
      </w:r>
      <w:r>
        <w:t>转换到</w:t>
      </w:r>
      <w:r>
        <w:rPr>
          <w:rFonts w:hint="eastAsia"/>
        </w:rPr>
        <w:t>保留的</w:t>
      </w:r>
      <w:r>
        <w:t>N</w:t>
      </w:r>
      <w:r>
        <w:t>个特征向量构建的新空间中。</w:t>
      </w:r>
    </w:p>
    <w:p w14:paraId="75C1EFC2" w14:textId="77777777" w:rsidR="004952A8" w:rsidRPr="00C47256" w:rsidRDefault="00CF54F3" w:rsidP="004952A8">
      <w:pPr>
        <w:ind w:firstLine="420"/>
      </w:pPr>
      <w:r>
        <w:fldChar w:fldCharType="begin"/>
      </w:r>
      <w:r>
        <w:instrText xml:space="preserve"> </w:instrText>
      </w:r>
      <w:r>
        <w:rPr>
          <w:rFonts w:hint="eastAsia"/>
        </w:rPr>
        <w:instrText>REF _Ref512525231 \r \h</w:instrText>
      </w:r>
      <w:r>
        <w:instrText xml:space="preserve"> </w:instrText>
      </w:r>
      <w:r>
        <w:fldChar w:fldCharType="separate"/>
      </w:r>
      <w:r>
        <w:rPr>
          <w:rFonts w:hint="eastAsia"/>
        </w:rPr>
        <w:t>图</w:t>
      </w:r>
      <w:r>
        <w:rPr>
          <w:rFonts w:hint="eastAsia"/>
        </w:rPr>
        <w:t>5</w:t>
      </w:r>
      <w:r>
        <w:rPr>
          <w:rFonts w:hint="eastAsia"/>
        </w:rPr>
        <w:t>：</w:t>
      </w:r>
      <w:r>
        <w:fldChar w:fldCharType="end"/>
      </w:r>
      <w:r w:rsidR="00460841">
        <w:rPr>
          <w:rFonts w:hint="eastAsia"/>
        </w:rPr>
        <w:t>是</w:t>
      </w:r>
      <w:r w:rsidR="00A64AAB">
        <w:rPr>
          <w:rFonts w:hint="eastAsia"/>
        </w:rPr>
        <w:t>使用</w:t>
      </w:r>
      <w:r w:rsidR="00A64AAB">
        <w:t>Yale</w:t>
      </w:r>
      <w:r w:rsidR="00A64AAB">
        <w:t>人脸库进行</w:t>
      </w:r>
      <w:r w:rsidR="00460841">
        <w:t>主成分分析的一个实例，</w:t>
      </w:r>
      <w:r w:rsidR="00A64AAB">
        <w:rPr>
          <w:rFonts w:hint="eastAsia"/>
        </w:rPr>
        <w:t>这里从</w:t>
      </w:r>
      <w:r w:rsidR="00A64AAB">
        <w:t>人脸库中选择</w:t>
      </w:r>
      <w:r w:rsidR="00A64AAB">
        <w:rPr>
          <w:rFonts w:hint="eastAsia"/>
        </w:rPr>
        <w:t>15</w:t>
      </w:r>
      <w:r w:rsidR="00A64AAB">
        <w:rPr>
          <w:rFonts w:hint="eastAsia"/>
        </w:rPr>
        <w:t>张</w:t>
      </w:r>
      <w:r w:rsidR="00A64AAB">
        <w:t>人脸进行</w:t>
      </w:r>
      <w:r w:rsidR="00A64AAB">
        <w:t>PCA</w:t>
      </w:r>
      <w:r w:rsidR="00A64AAB">
        <w:t>分析，每张图片</w:t>
      </w:r>
      <w:r w:rsidR="00A64AAB">
        <w:rPr>
          <w:rFonts w:hint="eastAsia"/>
        </w:rPr>
        <w:t>是由</w:t>
      </w:r>
      <w:r w:rsidR="00A64AAB">
        <w:rPr>
          <w:rFonts w:hint="eastAsia"/>
        </w:rPr>
        <w:t>100</w:t>
      </w:r>
      <w:r w:rsidR="00A64AAB">
        <w:t>x100</w:t>
      </w:r>
      <w:r w:rsidR="00A64AAB">
        <w:rPr>
          <w:rFonts w:hint="eastAsia"/>
        </w:rPr>
        <w:t>个</w:t>
      </w:r>
      <w:r w:rsidR="00A64AAB">
        <w:t>像素点组成</w:t>
      </w:r>
      <w:r w:rsidR="00A64AAB">
        <w:rPr>
          <w:rFonts w:hint="eastAsia"/>
        </w:rPr>
        <w:t>的</w:t>
      </w:r>
      <w:r w:rsidR="00A64AAB">
        <w:t>黑白图片，</w:t>
      </w:r>
      <w:r w:rsidR="004952A8" w:rsidRPr="004952A8">
        <w:rPr>
          <w:rFonts w:hint="eastAsia"/>
        </w:rPr>
        <w:t>对每张这样的图片的数据逐行提取，可以得到一个</w:t>
      </w:r>
      <w:r w:rsidR="00A64AAB">
        <w:t>10000</w:t>
      </w:r>
      <w:r w:rsidR="004952A8" w:rsidRPr="004952A8">
        <w:rPr>
          <w:rFonts w:hint="eastAsia"/>
        </w:rPr>
        <w:t>维的向量。</w:t>
      </w:r>
      <w:r w:rsidR="00A64AAB">
        <w:rPr>
          <w:rFonts w:hint="eastAsia"/>
        </w:rPr>
        <w:t>对这</w:t>
      </w:r>
      <w:r w:rsidR="00A64AAB">
        <w:rPr>
          <w:rFonts w:hint="eastAsia"/>
        </w:rPr>
        <w:t>15</w:t>
      </w:r>
      <w:r w:rsidR="00A64AAB">
        <w:rPr>
          <w:rFonts w:hint="eastAsia"/>
        </w:rPr>
        <w:t>张人脸图片</w:t>
      </w:r>
      <w:r w:rsidR="00A64AAB">
        <w:t>数据进行平均，</w:t>
      </w:r>
      <w:r w:rsidR="004952A8" w:rsidRPr="004952A8">
        <w:rPr>
          <w:rFonts w:hint="eastAsia"/>
        </w:rPr>
        <w:t>可算</w:t>
      </w:r>
      <w:r w:rsidR="00A64AAB">
        <w:rPr>
          <w:rFonts w:hint="eastAsia"/>
        </w:rPr>
        <w:t>这些样本</w:t>
      </w:r>
      <w:r w:rsidR="00A64AAB">
        <w:t>的</w:t>
      </w:r>
      <w:r w:rsidR="004952A8" w:rsidRPr="004952A8">
        <w:rPr>
          <w:rFonts w:hint="eastAsia"/>
        </w:rPr>
        <w:t>均值向量</w:t>
      </w:r>
      <w:r w:rsidR="00460841">
        <w:rPr>
          <w:rFonts w:hint="eastAsia"/>
        </w:rPr>
        <w:t xml:space="preserve"> </w:t>
      </w:r>
      <w:r w:rsidR="004952A8" w:rsidRPr="004952A8">
        <w:fldChar w:fldCharType="begin"/>
      </w:r>
      <w:r w:rsidR="004952A8" w:rsidRPr="004952A8">
        <w:instrText xml:space="preserve"> QUOTE </w:instrText>
      </w:r>
      <m:oMath>
        <m:r>
          <m:rPr>
            <m:sty m:val="p"/>
          </m:rPr>
          <w:rPr>
            <w:rFonts w:ascii="Cambria Math" w:eastAsia="DengXian" w:hAnsi="Cambria Math"/>
            <w:color w:val="000000"/>
            <w:kern w:val="24"/>
            <w:sz w:val="48"/>
            <w:szCs w:val="48"/>
          </w:rPr>
          <m:t>(1024</m:t>
        </m:r>
        <m:r>
          <m:rPr>
            <m:sty m:val="p"/>
          </m:rPr>
          <w:rPr>
            <w:rFonts w:ascii="Cambria Math" w:eastAsia="DengXian" w:hint="eastAsia"/>
            <w:color w:val="000000"/>
            <w:kern w:val="24"/>
            <w:sz w:val="48"/>
            <w:szCs w:val="48"/>
          </w:rPr>
          <m:t>维</m:t>
        </m:r>
        <m:r>
          <m:rPr>
            <m:sty m:val="p"/>
          </m:rPr>
          <w:rPr>
            <w:rFonts w:ascii="Cambria Math" w:eastAsia="DengXian" w:hAnsi="Cambria Math"/>
            <w:color w:val="000000"/>
            <w:kern w:val="24"/>
            <w:sz w:val="48"/>
            <w:szCs w:val="48"/>
          </w:rPr>
          <m:t>)</m:t>
        </m:r>
      </m:oMath>
      <w:r w:rsidR="004952A8" w:rsidRPr="004952A8">
        <w:instrText xml:space="preserve"> </w:instrText>
      </w:r>
      <w:r w:rsidR="004952A8" w:rsidRPr="004952A8">
        <w:fldChar w:fldCharType="separate"/>
      </w:r>
      <w:r w:rsidR="00533944">
        <w:t>(</w:t>
      </w:r>
      <w:r w:rsidR="007E6BE0">
        <w:t>10</w:t>
      </w:r>
      <w:r w:rsidR="00A64AAB">
        <w:t>000</w:t>
      </w:r>
      <w:r w:rsidR="00533944">
        <w:rPr>
          <w:rFonts w:hint="eastAsia"/>
        </w:rPr>
        <w:t>维</w:t>
      </w:r>
      <w:r w:rsidR="00533944">
        <w:t>)</w:t>
      </w:r>
      <w:r w:rsidR="004952A8" w:rsidRPr="004952A8">
        <w:fldChar w:fldCharType="end"/>
      </w:r>
      <w:r w:rsidR="00460841">
        <w:rPr>
          <w:rFonts w:hint="eastAsia"/>
        </w:rPr>
        <w:t>，</w:t>
      </w:r>
      <w:r w:rsidR="00A64AAB">
        <w:rPr>
          <w:rFonts w:hint="eastAsia"/>
        </w:rPr>
        <w:t>进行</w:t>
      </w:r>
      <w:r w:rsidR="00A64AAB">
        <w:t>平均后的人脸图片如</w:t>
      </w:r>
      <w:r w:rsidR="00A64AAB">
        <w:fldChar w:fldCharType="begin"/>
      </w:r>
      <w:r w:rsidR="00A64AAB">
        <w:instrText xml:space="preserve"> REF _Ref512525231 \r \h </w:instrText>
      </w:r>
      <w:r w:rsidR="00A64AAB">
        <w:fldChar w:fldCharType="separate"/>
      </w:r>
      <w:r w:rsidR="00A64AAB">
        <w:rPr>
          <w:rFonts w:hint="eastAsia"/>
        </w:rPr>
        <w:t>图</w:t>
      </w:r>
      <w:r w:rsidR="00A64AAB">
        <w:rPr>
          <w:rFonts w:hint="eastAsia"/>
        </w:rPr>
        <w:t>5</w:t>
      </w:r>
      <w:r w:rsidR="00A64AAB">
        <w:rPr>
          <w:rFonts w:hint="eastAsia"/>
        </w:rPr>
        <w:t>：</w:t>
      </w:r>
      <w:r w:rsidR="00A64AAB">
        <w:fldChar w:fldCharType="end"/>
      </w:r>
      <w:r w:rsidR="00A64AAB">
        <w:rPr>
          <w:rFonts w:hint="eastAsia"/>
        </w:rPr>
        <w:t>中</w:t>
      </w:r>
      <w:r w:rsidR="00A64AAB">
        <w:t>左上角第一个图片所示</w:t>
      </w:r>
      <w:r w:rsidR="00A64AAB">
        <w:rPr>
          <w:rFonts w:hint="eastAsia"/>
        </w:rPr>
        <w:t>；</w:t>
      </w:r>
      <w:r w:rsidR="00460841">
        <w:t>然后根据样本均值向量计算出</w:t>
      </w:r>
      <w:r w:rsidR="004952A8" w:rsidRPr="004952A8">
        <w:rPr>
          <w:rFonts w:hint="eastAsia"/>
        </w:rPr>
        <w:t>协方差矩阵</w:t>
      </w:r>
      <w:r w:rsidR="00460841">
        <w:rPr>
          <w:rFonts w:hint="eastAsia"/>
        </w:rPr>
        <w:t xml:space="preserve"> </w:t>
      </w:r>
      <w:r w:rsidR="004952A8" w:rsidRPr="004952A8">
        <w:fldChar w:fldCharType="begin"/>
      </w:r>
      <w:r w:rsidR="004952A8" w:rsidRPr="004952A8">
        <w:instrText xml:space="preserve"> QUOTE </w:instrText>
      </w:r>
      <m:oMath>
        <m:r>
          <m:rPr>
            <m:sty m:val="p"/>
          </m:rPr>
          <w:rPr>
            <w:rFonts w:ascii="Cambria Math" w:eastAsia="DengXian" w:hAnsi="Cambria Math"/>
            <w:color w:val="000000"/>
            <w:kern w:val="24"/>
            <w:sz w:val="48"/>
            <w:szCs w:val="48"/>
          </w:rPr>
          <m:t>(1024×1024)</m:t>
        </m:r>
      </m:oMath>
      <w:r w:rsidR="004952A8" w:rsidRPr="004952A8">
        <w:instrText xml:space="preserve"> </w:instrText>
      </w:r>
      <w:r w:rsidR="004952A8" w:rsidRPr="004952A8">
        <w:fldChar w:fldCharType="separate"/>
      </w:r>
      <w:r w:rsidR="00460841">
        <w:rPr>
          <w:rFonts w:hint="eastAsia"/>
        </w:rPr>
        <w:t>(</w:t>
      </w:r>
      <w:r w:rsidR="00D91831">
        <w:rPr>
          <w:rFonts w:hint="eastAsia"/>
        </w:rPr>
        <w:t>10</w:t>
      </w:r>
      <w:r w:rsidR="00A64AAB">
        <w:t>000</w:t>
      </w:r>
      <w:r w:rsidR="00D91831">
        <w:t>x10</w:t>
      </w:r>
      <w:r w:rsidR="00A64AAB">
        <w:t>000</w:t>
      </w:r>
      <w:r w:rsidR="00460841">
        <w:rPr>
          <w:rFonts w:hint="eastAsia"/>
        </w:rPr>
        <w:t>)</w:t>
      </w:r>
      <w:r w:rsidR="004952A8" w:rsidRPr="004952A8">
        <w:fldChar w:fldCharType="end"/>
      </w:r>
      <w:r w:rsidR="00460841">
        <w:rPr>
          <w:rFonts w:hint="eastAsia"/>
        </w:rPr>
        <w:t>。</w:t>
      </w:r>
      <w:r w:rsidR="00C47256" w:rsidRPr="00C47256">
        <w:rPr>
          <w:rFonts w:hint="eastAsia"/>
        </w:rPr>
        <w:t>对</w:t>
      </w:r>
      <w:r w:rsidR="00A64AAB">
        <w:rPr>
          <w:rFonts w:hint="eastAsia"/>
        </w:rPr>
        <w:t>这个</w:t>
      </w:r>
      <w:r w:rsidR="00C47256" w:rsidRPr="00C47256">
        <w:rPr>
          <w:rFonts w:hint="eastAsia"/>
        </w:rPr>
        <w:t>协方差矩阵，</w:t>
      </w:r>
      <w:r w:rsidR="00A64AAB">
        <w:rPr>
          <w:rFonts w:hint="eastAsia"/>
        </w:rPr>
        <w:t>可以</w:t>
      </w:r>
      <w:r w:rsidR="00A64AAB">
        <w:t>得到</w:t>
      </w:r>
      <w:r w:rsidR="00A64AAB">
        <w:rPr>
          <w:rFonts w:hint="eastAsia"/>
        </w:rPr>
        <w:t>其</w:t>
      </w:r>
      <w:r w:rsidR="00A64AAB">
        <w:t>特征向量（</w:t>
      </w:r>
      <w:r w:rsidR="00A64AAB">
        <w:rPr>
          <w:rFonts w:hint="eastAsia"/>
        </w:rPr>
        <w:t>10000</w:t>
      </w:r>
      <w:r w:rsidR="00A64AAB">
        <w:t>x15</w:t>
      </w:r>
      <w:r w:rsidR="00A64AAB">
        <w:t>）</w:t>
      </w:r>
      <w:r w:rsidR="00A64AAB">
        <w:rPr>
          <w:rFonts w:hint="eastAsia"/>
        </w:rPr>
        <w:t>，</w:t>
      </w:r>
      <w:r w:rsidR="00A64AAB">
        <w:t>还原后的人的特征脸图片如</w:t>
      </w:r>
      <w:r w:rsidR="00A64AAB">
        <w:fldChar w:fldCharType="begin"/>
      </w:r>
      <w:r w:rsidR="00A64AAB">
        <w:instrText xml:space="preserve"> REF _Ref512525231 \r \h </w:instrText>
      </w:r>
      <w:r w:rsidR="00A64AAB">
        <w:fldChar w:fldCharType="separate"/>
      </w:r>
      <w:r w:rsidR="00A64AAB">
        <w:rPr>
          <w:rFonts w:hint="eastAsia"/>
        </w:rPr>
        <w:t>图</w:t>
      </w:r>
      <w:r w:rsidR="00A64AAB">
        <w:rPr>
          <w:rFonts w:hint="eastAsia"/>
        </w:rPr>
        <w:t>5</w:t>
      </w:r>
      <w:r w:rsidR="00A64AAB">
        <w:rPr>
          <w:rFonts w:hint="eastAsia"/>
        </w:rPr>
        <w:t>：</w:t>
      </w:r>
      <w:r w:rsidR="00A64AAB">
        <w:fldChar w:fldCharType="end"/>
      </w:r>
      <w:r w:rsidR="00FC5AA7">
        <w:rPr>
          <w:rFonts w:hint="eastAsia"/>
        </w:rPr>
        <w:t>中的</w:t>
      </w:r>
      <w:r w:rsidR="00FC5AA7">
        <w:t>第二到第十六张图片所示。我们</w:t>
      </w:r>
      <w:r w:rsidR="00FC5AA7">
        <w:rPr>
          <w:rFonts w:hint="eastAsia"/>
        </w:rPr>
        <w:t>可以选取</w:t>
      </w:r>
      <w:r w:rsidR="00FC5AA7">
        <w:t>特征值最大的</w:t>
      </w:r>
      <w:r w:rsidR="00FC5AA7">
        <w:rPr>
          <w:rFonts w:hint="eastAsia"/>
        </w:rPr>
        <w:t>7</w:t>
      </w:r>
      <w:r w:rsidR="00FC5AA7">
        <w:rPr>
          <w:rFonts w:hint="eastAsia"/>
        </w:rPr>
        <w:t>个</w:t>
      </w:r>
      <w:r w:rsidR="00FC5AA7">
        <w:t>特征向量进行分析，计算出</w:t>
      </w:r>
      <w:r w:rsidR="00FC5AA7">
        <w:rPr>
          <w:rFonts w:hint="eastAsia"/>
        </w:rPr>
        <w:t>的</w:t>
      </w:r>
      <w:r w:rsidR="00C47256" w:rsidRPr="00C47256">
        <w:rPr>
          <w:rFonts w:hint="eastAsia"/>
        </w:rPr>
        <w:t>前</w:t>
      </w:r>
      <w:r w:rsidR="00C47256" w:rsidRPr="00C47256">
        <w:fldChar w:fldCharType="begin"/>
      </w:r>
      <w:r w:rsidR="00C47256" w:rsidRPr="00C47256">
        <w:instrText xml:space="preserve"> QUOTE </w:instrText>
      </w:r>
      <m:oMath>
        <m:r>
          <m:rPr>
            <m:sty m:val="p"/>
          </m:rPr>
          <w:rPr>
            <w:rFonts w:ascii="Cambria Math" w:eastAsia="DengXian" w:hAnsi="Cambria Math"/>
            <w:color w:val="000000"/>
            <w:kern w:val="24"/>
            <w:sz w:val="48"/>
            <w:szCs w:val="48"/>
          </w:rPr>
          <m:t>64</m:t>
        </m:r>
      </m:oMath>
      <w:r w:rsidR="00C47256" w:rsidRPr="00C47256">
        <w:instrText xml:space="preserve"> </w:instrText>
      </w:r>
      <w:r w:rsidR="00C47256" w:rsidRPr="00C47256">
        <w:fldChar w:fldCharType="separate"/>
      </w:r>
      <w:r w:rsidR="00A64AAB">
        <w:t>7</w:t>
      </w:r>
      <w:r w:rsidR="00C47256" w:rsidRPr="00C47256">
        <w:fldChar w:fldCharType="end"/>
      </w:r>
      <w:r w:rsidR="00C47256" w:rsidRPr="00C47256">
        <w:rPr>
          <w:rFonts w:hint="eastAsia"/>
        </w:rPr>
        <w:t>个特征向量（对应最大的</w:t>
      </w:r>
      <w:r w:rsidR="00C47256" w:rsidRPr="00C47256">
        <w:fldChar w:fldCharType="begin"/>
      </w:r>
      <w:r w:rsidR="00C47256" w:rsidRPr="00C47256">
        <w:instrText xml:space="preserve"> QUOTE </w:instrText>
      </w:r>
      <m:oMath>
        <m:r>
          <m:rPr>
            <m:sty m:val="p"/>
          </m:rPr>
          <w:rPr>
            <w:rFonts w:ascii="Cambria Math" w:eastAsia="DengXian" w:hAnsi="Cambria Math"/>
            <w:color w:val="000000"/>
            <w:kern w:val="24"/>
            <w:sz w:val="48"/>
            <w:szCs w:val="48"/>
          </w:rPr>
          <m:t>64</m:t>
        </m:r>
      </m:oMath>
      <w:r w:rsidR="00C47256" w:rsidRPr="00C47256">
        <w:instrText xml:space="preserve"> </w:instrText>
      </w:r>
      <w:r w:rsidR="00C47256" w:rsidRPr="00C47256">
        <w:fldChar w:fldCharType="separate"/>
      </w:r>
      <w:r w:rsidR="00A64AAB">
        <w:t>7</w:t>
      </w:r>
      <w:r w:rsidR="00C47256" w:rsidRPr="00C47256">
        <w:fldChar w:fldCharType="end"/>
      </w:r>
      <w:r w:rsidR="00C47256" w:rsidRPr="00C47256">
        <w:rPr>
          <w:rFonts w:hint="eastAsia"/>
        </w:rPr>
        <w:t>个特征值）</w:t>
      </w:r>
      <w:r w:rsidR="00FC5AA7">
        <w:rPr>
          <w:rFonts w:hint="eastAsia"/>
        </w:rPr>
        <w:t>的特征</w:t>
      </w:r>
      <w:r w:rsidR="00FC5AA7">
        <w:t>脸图片如</w:t>
      </w:r>
      <w:r w:rsidR="00794165">
        <w:fldChar w:fldCharType="begin"/>
      </w:r>
      <w:r w:rsidR="00794165">
        <w:instrText xml:space="preserve"> REF _Ref512678609 \r \h </w:instrText>
      </w:r>
      <w:r w:rsidR="00794165">
        <w:fldChar w:fldCharType="separate"/>
      </w:r>
      <w:r w:rsidR="00794165">
        <w:rPr>
          <w:rFonts w:hint="eastAsia"/>
        </w:rPr>
        <w:t>图</w:t>
      </w:r>
      <w:r w:rsidR="00794165">
        <w:rPr>
          <w:rFonts w:hint="eastAsia"/>
        </w:rPr>
        <w:t>6</w:t>
      </w:r>
      <w:r w:rsidR="00794165">
        <w:rPr>
          <w:rFonts w:hint="eastAsia"/>
        </w:rPr>
        <w:t>：</w:t>
      </w:r>
      <w:r w:rsidR="00794165">
        <w:fldChar w:fldCharType="end"/>
      </w:r>
      <w:r w:rsidR="00794165">
        <w:rPr>
          <w:rFonts w:hint="eastAsia"/>
        </w:rPr>
        <w:t>（第一张</w:t>
      </w:r>
      <w:r w:rsidR="00794165">
        <w:t>是</w:t>
      </w:r>
      <w:r w:rsidR="00794165">
        <w:rPr>
          <w:rFonts w:hint="eastAsia"/>
        </w:rPr>
        <w:t>对</w:t>
      </w:r>
      <w:r w:rsidR="00794165">
        <w:rPr>
          <w:rFonts w:hint="eastAsia"/>
        </w:rPr>
        <w:t>15</w:t>
      </w:r>
      <w:r w:rsidR="00794165">
        <w:rPr>
          <w:rFonts w:hint="eastAsia"/>
        </w:rPr>
        <w:t>张人脸</w:t>
      </w:r>
      <w:r w:rsidR="00794165">
        <w:t>进行平均后的图片</w:t>
      </w:r>
      <w:r w:rsidR="00794165">
        <w:rPr>
          <w:rFonts w:hint="eastAsia"/>
        </w:rPr>
        <w:t>）</w:t>
      </w:r>
      <w:r w:rsidR="00C47256" w:rsidRPr="00C47256">
        <w:rPr>
          <w:rFonts w:hint="eastAsia"/>
        </w:rPr>
        <w:t>。</w:t>
      </w:r>
      <w:r w:rsidR="00460841">
        <w:rPr>
          <w:rFonts w:hint="eastAsia"/>
        </w:rPr>
        <w:t>当数据的维数</w:t>
      </w:r>
      <w:r w:rsidR="00E2673D" w:rsidRPr="00E2673D">
        <w:rPr>
          <w:rFonts w:hint="eastAsia"/>
        </w:rPr>
        <w:t>较大时，直接计算</w:t>
      </w:r>
      <w:r w:rsidR="00460841">
        <w:rPr>
          <w:rFonts w:hint="eastAsia"/>
        </w:rPr>
        <w:t>数据的特征值和特征向量很困难，</w:t>
      </w:r>
      <w:r w:rsidR="003F61AA" w:rsidRPr="003F61AA">
        <w:rPr>
          <w:rFonts w:hint="eastAsia"/>
        </w:rPr>
        <w:t>利用</w:t>
      </w:r>
      <w:r w:rsidR="00A36623">
        <w:rPr>
          <w:rFonts w:hint="eastAsia"/>
        </w:rPr>
        <w:t>人工</w:t>
      </w:r>
      <w:r w:rsidR="003F61AA" w:rsidRPr="003F61AA">
        <w:rPr>
          <w:rFonts w:hint="eastAsia"/>
        </w:rPr>
        <w:t>神经网络的学习能力，可以通过训练，逐步进行主分量分析。训练后的网络权值作为</w:t>
      </w:r>
      <w:r w:rsidR="00460841">
        <w:rPr>
          <w:rFonts w:hint="eastAsia"/>
        </w:rPr>
        <w:t>数据</w:t>
      </w:r>
      <w:r w:rsidR="00460841">
        <w:t>矩阵</w:t>
      </w:r>
      <w:r w:rsidR="003F61AA" w:rsidRPr="003F61AA">
        <w:rPr>
          <w:rFonts w:hint="eastAsia"/>
        </w:rPr>
        <w:t>的特征向量，网络的输出作为输入</w:t>
      </w:r>
      <w:r w:rsidR="00460841">
        <w:rPr>
          <w:rFonts w:hint="eastAsia"/>
        </w:rPr>
        <w:t>样本数据</w:t>
      </w:r>
      <w:r w:rsidR="003F61AA" w:rsidRPr="003F61AA">
        <w:rPr>
          <w:rFonts w:hint="eastAsia"/>
        </w:rPr>
        <w:t>在低维空间各方向上的投影。</w:t>
      </w:r>
      <w:r w:rsidR="00A36623">
        <w:rPr>
          <w:rFonts w:hint="eastAsia"/>
        </w:rPr>
        <w:t>在</w:t>
      </w:r>
      <w:r w:rsidR="00F3290A">
        <w:fldChar w:fldCharType="begin"/>
      </w:r>
      <w:r w:rsidR="00F3290A">
        <w:instrText xml:space="preserve"> REF _Ref512504421 \r \h </w:instrText>
      </w:r>
      <w:r w:rsidR="00F3290A">
        <w:fldChar w:fldCharType="separate"/>
      </w:r>
      <w:r w:rsidR="00F3290A">
        <w:t>1.3.3</w:t>
      </w:r>
      <w:r w:rsidR="00F3290A">
        <w:fldChar w:fldCharType="end"/>
      </w:r>
      <w:r w:rsidR="00A36623">
        <w:rPr>
          <w:rFonts w:hint="eastAsia"/>
        </w:rPr>
        <w:t>节</w:t>
      </w:r>
      <w:r w:rsidR="00A36623">
        <w:t>中我们将介绍一下人工神经网络</w:t>
      </w:r>
      <w:r w:rsidR="00A36623">
        <w:rPr>
          <w:rFonts w:hint="eastAsia"/>
        </w:rPr>
        <w:t>算法</w:t>
      </w:r>
      <w:r w:rsidR="00A36623">
        <w:t>。</w:t>
      </w:r>
    </w:p>
    <w:p w14:paraId="2C17D99E" w14:textId="77777777" w:rsidR="004952A8" w:rsidRDefault="000A2C20" w:rsidP="00D91831">
      <w:pPr>
        <w:ind w:firstLine="420"/>
        <w:jc w:val="center"/>
      </w:pPr>
      <w:r w:rsidRPr="00A64AAB">
        <w:rPr>
          <w:noProof/>
        </w:rPr>
        <w:drawing>
          <wp:inline distT="0" distB="0" distL="0" distR="0" wp14:anchorId="7A4BD89B" wp14:editId="4AC1A16D">
            <wp:extent cx="3824605" cy="2957830"/>
            <wp:effectExtent l="0" t="0" r="4445" b="0"/>
            <wp:docPr id="5" name="图片 5" descr="15_eigFace_1_a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_eigFace_1_av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4605" cy="2957830"/>
                    </a:xfrm>
                    <a:prstGeom prst="rect">
                      <a:avLst/>
                    </a:prstGeom>
                    <a:noFill/>
                    <a:ln>
                      <a:noFill/>
                    </a:ln>
                  </pic:spPr>
                </pic:pic>
              </a:graphicData>
            </a:graphic>
          </wp:inline>
        </w:drawing>
      </w:r>
    </w:p>
    <w:p w14:paraId="2A044ADB" w14:textId="77777777" w:rsidR="004952A8" w:rsidRDefault="00FC5AA7" w:rsidP="00CF54F3">
      <w:pPr>
        <w:pStyle w:val="T"/>
      </w:pPr>
      <w:r>
        <w:rPr>
          <w:rFonts w:hint="eastAsia"/>
        </w:rPr>
        <w:t>所有</w:t>
      </w:r>
      <w:r>
        <w:t>特征向量对应的特征脸</w:t>
      </w:r>
    </w:p>
    <w:p w14:paraId="01B87FD7" w14:textId="77777777" w:rsidR="00FC5AA7" w:rsidRDefault="000A2C20" w:rsidP="00FC5AA7">
      <w:pPr>
        <w:pStyle w:val="T"/>
        <w:numPr>
          <w:ilvl w:val="0"/>
          <w:numId w:val="0"/>
        </w:numPr>
        <w:ind w:left="480"/>
      </w:pPr>
      <w:r w:rsidRPr="00FC5AA7">
        <w:rPr>
          <w:noProof/>
        </w:rPr>
        <w:lastRenderedPageBreak/>
        <w:drawing>
          <wp:inline distT="0" distB="0" distL="0" distR="0" wp14:anchorId="015ABAD4" wp14:editId="10BDFD88">
            <wp:extent cx="3713480" cy="2607945"/>
            <wp:effectExtent l="0" t="0" r="1270" b="1905"/>
            <wp:docPr id="6" name="图片 6" descr="Figure_1_PCA_特征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1_PCA_特征值"/>
                    <pic:cNvPicPr>
                      <a:picLocks noChangeAspect="1" noChangeArrowheads="1"/>
                    </pic:cNvPicPr>
                  </pic:nvPicPr>
                  <pic:blipFill>
                    <a:blip r:embed="rId21">
                      <a:extLst>
                        <a:ext uri="{28A0092B-C50C-407E-A947-70E740481C1C}">
                          <a14:useLocalDpi xmlns:a14="http://schemas.microsoft.com/office/drawing/2010/main" val="0"/>
                        </a:ext>
                      </a:extLst>
                    </a:blip>
                    <a:srcRect l="5649" t="7372" r="3668" b="5241"/>
                    <a:stretch>
                      <a:fillRect/>
                    </a:stretch>
                  </pic:blipFill>
                  <pic:spPr bwMode="auto">
                    <a:xfrm>
                      <a:off x="0" y="0"/>
                      <a:ext cx="3713480" cy="2607945"/>
                    </a:xfrm>
                    <a:prstGeom prst="rect">
                      <a:avLst/>
                    </a:prstGeom>
                    <a:noFill/>
                    <a:ln>
                      <a:noFill/>
                    </a:ln>
                  </pic:spPr>
                </pic:pic>
              </a:graphicData>
            </a:graphic>
          </wp:inline>
        </w:drawing>
      </w:r>
    </w:p>
    <w:p w14:paraId="1E0D0B23" w14:textId="77777777" w:rsidR="00FC5AA7" w:rsidRDefault="00FC5AA7" w:rsidP="00FC5AA7">
      <w:pPr>
        <w:pStyle w:val="T"/>
      </w:pPr>
      <w:bookmarkStart w:id="159" w:name="_Ref512678609"/>
      <w:r>
        <w:rPr>
          <w:rFonts w:hint="eastAsia"/>
        </w:rPr>
        <w:t>前七个</w:t>
      </w:r>
      <w:r>
        <w:t>主</w:t>
      </w:r>
      <w:r>
        <w:rPr>
          <w:rFonts w:hint="eastAsia"/>
        </w:rPr>
        <w:t>成分</w:t>
      </w:r>
      <w:r>
        <w:t>对应的特征脸</w:t>
      </w:r>
      <w:bookmarkEnd w:id="159"/>
    </w:p>
    <w:p w14:paraId="757101C0" w14:textId="77777777" w:rsidR="00D470F5" w:rsidRDefault="00A535EB" w:rsidP="00D470F5">
      <w:pPr>
        <w:pStyle w:val="Heading3"/>
      </w:pPr>
      <w:bookmarkStart w:id="160" w:name="_Ref512504421"/>
      <w:r>
        <w:rPr>
          <w:rFonts w:hint="eastAsia"/>
        </w:rPr>
        <w:t>人工</w:t>
      </w:r>
      <w:r w:rsidR="002409C7">
        <w:rPr>
          <w:rFonts w:hint="eastAsia"/>
        </w:rPr>
        <w:t>神经网络</w:t>
      </w:r>
      <w:r w:rsidR="00FC6CB0">
        <w:rPr>
          <w:rFonts w:hint="eastAsia"/>
        </w:rPr>
        <w:t>算法</w:t>
      </w:r>
      <w:bookmarkEnd w:id="160"/>
    </w:p>
    <w:p w14:paraId="0B5D10E6" w14:textId="77777777" w:rsidR="00E823ED" w:rsidRPr="00470CBE" w:rsidRDefault="00697EAB" w:rsidP="00D470F5">
      <w:pPr>
        <w:ind w:firstLine="420"/>
      </w:pPr>
      <w:r w:rsidRPr="00470CBE">
        <w:rPr>
          <w:rFonts w:hint="eastAsia"/>
        </w:rPr>
        <w:t>人工神经网络是一种非线性动力学系统，具有良好的自组织、自适应能力。目前神经网络方法在人脸识别中的研究方兴未艾。而</w:t>
      </w:r>
      <w:r w:rsidR="004752D6" w:rsidRPr="00470CBE">
        <w:rPr>
          <w:rFonts w:hint="eastAsia"/>
        </w:rPr>
        <w:t>神经网络方法</w:t>
      </w:r>
      <w:r w:rsidRPr="00470CBE">
        <w:rPr>
          <w:rFonts w:hint="eastAsia"/>
        </w:rPr>
        <w:t>可以通过学习的过程获得对</w:t>
      </w:r>
      <w:r w:rsidR="004752D6" w:rsidRPr="00470CBE">
        <w:rPr>
          <w:rFonts w:hint="eastAsia"/>
        </w:rPr>
        <w:t>人脸识别的许多规律或规则进行</w:t>
      </w:r>
      <w:r w:rsidRPr="00470CBE">
        <w:rPr>
          <w:rFonts w:hint="eastAsia"/>
        </w:rPr>
        <w:t>隐性</w:t>
      </w:r>
      <w:r w:rsidR="004752D6" w:rsidRPr="00470CBE">
        <w:rPr>
          <w:rFonts w:hint="eastAsia"/>
        </w:rPr>
        <w:t>的表达，它的适应性更强，一般也比较容易实现。</w:t>
      </w:r>
      <w:r w:rsidRPr="00470CBE">
        <w:rPr>
          <w:rFonts w:hint="eastAsia"/>
        </w:rPr>
        <w:t>人工神经网络识别速度快，但识别率低。</w:t>
      </w:r>
    </w:p>
    <w:p w14:paraId="0C5DFBA2" w14:textId="02F19BBA" w:rsidR="005B18F7" w:rsidRPr="00470CBE" w:rsidRDefault="00852F12" w:rsidP="005B18F7">
      <w:pPr>
        <w:ind w:firstLine="420"/>
      </w:pPr>
      <w:r w:rsidRPr="00470CBE">
        <w:rPr>
          <w:rFonts w:hint="eastAsia"/>
        </w:rPr>
        <w:t>人工神经</w:t>
      </w:r>
      <w:r w:rsidRPr="00470CBE">
        <w:t>网络</w:t>
      </w:r>
      <w:r w:rsidRPr="00470CBE">
        <w:rPr>
          <w:rFonts w:hint="eastAsia"/>
        </w:rPr>
        <w:t>是由</w:t>
      </w:r>
      <w:r w:rsidRPr="00470CBE">
        <w:t>大量处理单元互联组成的非线性、自适应信息处理系统</w:t>
      </w:r>
      <w:r>
        <w:rPr>
          <w:rFonts w:hint="eastAsia"/>
        </w:rPr>
        <w:t>。</w:t>
      </w:r>
      <w:r w:rsidRPr="00470CBE">
        <w:t>它是在现代</w:t>
      </w:r>
      <w:hyperlink r:id="rId22" w:tgtFrame="_blank" w:history="1">
        <w:r w:rsidRPr="00470CBE">
          <w:t>神经科学</w:t>
        </w:r>
      </w:hyperlink>
      <w:r w:rsidRPr="00470CBE">
        <w:t>研究成果的基础上提出的，试图通过模拟大脑神经网络</w:t>
      </w:r>
      <w:r>
        <w:t>处理、记忆信息的方式进行信息处理。</w:t>
      </w:r>
      <w:r w:rsidR="00084808" w:rsidRPr="00470CBE">
        <w:rPr>
          <w:rFonts w:hint="eastAsia"/>
        </w:rPr>
        <w:t>人工神经网络的基本单元</w:t>
      </w:r>
      <w:r>
        <w:rPr>
          <w:rFonts w:hint="eastAsia"/>
        </w:rPr>
        <w:t>是</w:t>
      </w:r>
      <w:r w:rsidR="00084808" w:rsidRPr="00470CBE">
        <w:rPr>
          <w:rFonts w:hint="eastAsia"/>
        </w:rPr>
        <w:t>神经元</w:t>
      </w:r>
      <w:r>
        <w:rPr>
          <w:rFonts w:hint="eastAsia"/>
        </w:rPr>
        <w:t>，它由</w:t>
      </w:r>
      <w:r>
        <w:t>生物神经网络抽象出来的</w:t>
      </w:r>
      <w:r>
        <w:rPr>
          <w:rFonts w:hint="eastAsia"/>
        </w:rPr>
        <w:t>一个</w:t>
      </w:r>
      <w:r>
        <w:t>模型</w:t>
      </w:r>
      <w:r w:rsidR="005B18F7" w:rsidRPr="00470CBE">
        <w:rPr>
          <w:rFonts w:hint="eastAsia"/>
        </w:rPr>
        <w:t>（</w:t>
      </w:r>
      <w:ins w:id="161" w:author="PEI Caihong A" w:date="2018-05-11T14:47:00Z">
        <w:r w:rsidR="009347F6">
          <w:fldChar w:fldCharType="begin"/>
        </w:r>
        <w:r w:rsidR="009347F6">
          <w:instrText xml:space="preserve"> </w:instrText>
        </w:r>
        <w:r w:rsidR="009347F6">
          <w:rPr>
            <w:rFonts w:hint="eastAsia"/>
          </w:rPr>
          <w:instrText>REF _Ref513813358 \r \h</w:instrText>
        </w:r>
        <w:r w:rsidR="009347F6">
          <w:instrText xml:space="preserve"> </w:instrText>
        </w:r>
      </w:ins>
      <w:r w:rsidR="009347F6">
        <w:fldChar w:fldCharType="separate"/>
      </w:r>
      <w:ins w:id="162" w:author="PEI Caihong A" w:date="2018-05-11T14:47:00Z">
        <w:r w:rsidR="009347F6">
          <w:rPr>
            <w:rFonts w:hint="eastAsia"/>
          </w:rPr>
          <w:t>图</w:t>
        </w:r>
        <w:r w:rsidR="009347F6">
          <w:rPr>
            <w:rFonts w:hint="eastAsia"/>
          </w:rPr>
          <w:t>7</w:t>
        </w:r>
        <w:r w:rsidR="009347F6">
          <w:rPr>
            <w:rFonts w:hint="eastAsia"/>
          </w:rPr>
          <w:t>：</w:t>
        </w:r>
        <w:r w:rsidR="009347F6">
          <w:fldChar w:fldCharType="end"/>
        </w:r>
      </w:ins>
      <w:del w:id="163" w:author="PEI Caihong A" w:date="2018-05-11T14:47:00Z">
        <w:r w:rsidR="00CF54F3" w:rsidDel="009347F6">
          <w:fldChar w:fldCharType="begin"/>
        </w:r>
        <w:r w:rsidR="00CF54F3" w:rsidDel="009347F6">
          <w:delInstrText xml:space="preserve"> </w:delInstrText>
        </w:r>
        <w:r w:rsidR="00CF54F3" w:rsidDel="009347F6">
          <w:rPr>
            <w:rFonts w:hint="eastAsia"/>
          </w:rPr>
          <w:delInstrText>REF _Ref512525295 \r \h</w:delInstrText>
        </w:r>
        <w:r w:rsidR="00CF54F3" w:rsidDel="009347F6">
          <w:delInstrText xml:space="preserve"> </w:delInstrText>
        </w:r>
        <w:r w:rsidR="00CF54F3" w:rsidDel="009347F6">
          <w:fldChar w:fldCharType="separate"/>
        </w:r>
      </w:del>
      <w:del w:id="164" w:author="PEI Caihong A" w:date="2018-05-11T14:46:00Z">
        <w:r w:rsidR="00CF54F3" w:rsidDel="009347F6">
          <w:rPr>
            <w:rFonts w:hint="eastAsia"/>
          </w:rPr>
          <w:delText>图</w:delText>
        </w:r>
        <w:r w:rsidR="00CF54F3" w:rsidDel="009347F6">
          <w:rPr>
            <w:rFonts w:hint="eastAsia"/>
          </w:rPr>
          <w:delText>6</w:delText>
        </w:r>
        <w:r w:rsidR="00CF54F3" w:rsidDel="009347F6">
          <w:rPr>
            <w:rFonts w:hint="eastAsia"/>
          </w:rPr>
          <w:delText>：</w:delText>
        </w:r>
      </w:del>
      <w:del w:id="165" w:author="PEI Caihong A" w:date="2018-05-11T14:47:00Z">
        <w:r w:rsidR="00CF54F3" w:rsidDel="009347F6">
          <w:fldChar w:fldCharType="end"/>
        </w:r>
        <w:r w:rsidR="005B18F7" w:rsidRPr="00470CBE" w:rsidDel="009347F6">
          <w:rPr>
            <w:rFonts w:hint="eastAsia"/>
          </w:rPr>
          <w:delText>）</w:delText>
        </w:r>
      </w:del>
      <w:r>
        <w:rPr>
          <w:rFonts w:hint="eastAsia"/>
        </w:rPr>
        <w:t>，</w:t>
      </w:r>
      <w:r>
        <w:t>这个模型</w:t>
      </w:r>
      <w:r w:rsidR="00084808" w:rsidRPr="00470CBE">
        <w:rPr>
          <w:rFonts w:hint="eastAsia"/>
        </w:rPr>
        <w:t>有三个基本要素：</w:t>
      </w:r>
    </w:p>
    <w:p w14:paraId="0C8B328C" w14:textId="77777777" w:rsidR="00084808" w:rsidRPr="00470CBE" w:rsidRDefault="00084808" w:rsidP="00084808">
      <w:pPr>
        <w:ind w:firstLine="420"/>
      </w:pPr>
      <w:r w:rsidRPr="00470CBE">
        <w:rPr>
          <w:rFonts w:hint="eastAsia"/>
        </w:rPr>
        <w:t>1</w:t>
      </w:r>
      <w:r w:rsidRPr="00470CBE">
        <w:rPr>
          <w:rFonts w:hint="eastAsia"/>
        </w:rPr>
        <w:t>、一组连接（对应于生物神经元的突触），连接强度由各连接上的权值表示，权值为正表示激活，为负表示抑制。</w:t>
      </w:r>
    </w:p>
    <w:p w14:paraId="531EDD48" w14:textId="77777777" w:rsidR="00084808" w:rsidRPr="00470CBE" w:rsidRDefault="00084808" w:rsidP="00084808">
      <w:pPr>
        <w:ind w:firstLine="420"/>
      </w:pPr>
      <w:r w:rsidRPr="00470CBE">
        <w:rPr>
          <w:rFonts w:hint="eastAsia"/>
        </w:rPr>
        <w:t>2</w:t>
      </w:r>
      <w:r w:rsidRPr="00470CBE">
        <w:rPr>
          <w:rFonts w:hint="eastAsia"/>
        </w:rPr>
        <w:t>、一个求和单元，用于求取各输入信号的加权和（线性组合）。</w:t>
      </w:r>
    </w:p>
    <w:p w14:paraId="621BE460" w14:textId="77777777" w:rsidR="00084808" w:rsidRPr="00470CBE" w:rsidRDefault="00084808" w:rsidP="00084808">
      <w:pPr>
        <w:ind w:firstLine="420"/>
      </w:pPr>
      <w:r w:rsidRPr="00470CBE">
        <w:t>3</w:t>
      </w:r>
      <w:r w:rsidRPr="00470CBE">
        <w:rPr>
          <w:rFonts w:hint="eastAsia"/>
        </w:rPr>
        <w:t>、一个非线性激活函数，起非线性映射作用并将神经元输出幅度限制在一定范围内。</w:t>
      </w:r>
    </w:p>
    <w:p w14:paraId="6315332E" w14:textId="3ACBAE89" w:rsidR="000D17E6" w:rsidRDefault="000A2C20" w:rsidP="000D17E6">
      <w:pPr>
        <w:ind w:firstLine="360"/>
        <w:jc w:val="center"/>
        <w:rPr>
          <w:color w:val="333333"/>
          <w:sz w:val="18"/>
          <w:szCs w:val="18"/>
        </w:rPr>
      </w:pPr>
      <w:del w:id="166" w:author="PEI Caihong A" w:date="2018-05-11T14:43:00Z">
        <w:r w:rsidDel="009347F6">
          <w:rPr>
            <w:noProof/>
            <w:color w:val="333333"/>
            <w:sz w:val="18"/>
            <w:szCs w:val="18"/>
          </w:rPr>
          <w:drawing>
            <wp:inline distT="0" distB="0" distL="0" distR="0" wp14:anchorId="63B40BD1" wp14:editId="69090EC9">
              <wp:extent cx="2727325" cy="1661795"/>
              <wp:effectExtent l="0" t="0" r="0" b="0"/>
              <wp:docPr id="7" name="imgPicture" descr="9d82d158ccbf6c816da5a4aebc3eb13532fa40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icture" descr="9d82d158ccbf6c816da5a4aebc3eb13532fa40e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7325" cy="1661795"/>
                      </a:xfrm>
                      <a:prstGeom prst="rect">
                        <a:avLst/>
                      </a:prstGeom>
                      <a:noFill/>
                      <a:ln>
                        <a:noFill/>
                      </a:ln>
                    </pic:spPr>
                  </pic:pic>
                </a:graphicData>
              </a:graphic>
            </wp:inline>
          </w:drawing>
        </w:r>
      </w:del>
      <w:bookmarkStart w:id="167" w:name="_Ref512525295"/>
    </w:p>
    <w:p w14:paraId="037C89B8" w14:textId="00AEED3C" w:rsidR="009347F6" w:rsidDel="00A411C6" w:rsidRDefault="00094413">
      <w:pPr>
        <w:pStyle w:val="T"/>
        <w:rPr>
          <w:del w:id="168" w:author="PEI Caihong A" w:date="2018-05-11T14:45:00Z"/>
        </w:rPr>
        <w:pPrChange w:id="169" w:author="PEI Caihong A" w:date="2018-05-11T14:45:00Z">
          <w:pPr>
            <w:ind w:firstLine="360"/>
            <w:jc w:val="center"/>
          </w:pPr>
        </w:pPrChange>
      </w:pPr>
      <w:ins w:id="170" w:author="PEI Caihong A" w:date="2018-05-11T14:43:00Z">
        <w:r>
          <w:rPr>
            <w:b w:val="0"/>
          </w:rPr>
          <w:object w:dxaOrig="6862" w:dyaOrig="2923" w14:anchorId="1D05526A">
            <v:shape id="_x0000_i1063" type="#_x0000_t75" style="width:343pt;height:146pt" o:ole="">
              <v:imagedata r:id="rId24" o:title=""/>
            </v:shape>
            <o:OLEObject Type="Embed" ProgID="Visio.Drawing.11" ShapeID="_x0000_i1063" DrawAspect="Content" ObjectID="_1587582862" r:id="rId25"/>
          </w:object>
        </w:r>
      </w:ins>
    </w:p>
    <w:p w14:paraId="624FA7C9" w14:textId="77777777" w:rsidR="00A411C6" w:rsidRPr="00A411C6" w:rsidRDefault="00A411C6">
      <w:pPr>
        <w:ind w:firstLine="420"/>
        <w:rPr>
          <w:ins w:id="171" w:author="PEI Caihong A" w:date="2018-05-11T16:54:00Z"/>
        </w:rPr>
        <w:pPrChange w:id="172" w:author="PEI Caihong A" w:date="2018-05-11T16:54:00Z">
          <w:pPr>
            <w:ind w:firstLine="420"/>
            <w:jc w:val="center"/>
          </w:pPr>
        </w:pPrChange>
      </w:pPr>
    </w:p>
    <w:p w14:paraId="2E0E4A62" w14:textId="22D87E1D" w:rsidR="009347F6" w:rsidDel="009347F6" w:rsidRDefault="009347F6" w:rsidP="009347F6">
      <w:pPr>
        <w:ind w:firstLine="360"/>
        <w:jc w:val="center"/>
        <w:rPr>
          <w:del w:id="173" w:author="PEI Caihong A" w:date="2018-05-11T14:45:00Z"/>
          <w:color w:val="333333"/>
          <w:sz w:val="18"/>
          <w:szCs w:val="18"/>
        </w:rPr>
      </w:pPr>
    </w:p>
    <w:p w14:paraId="3F5952AA" w14:textId="77777777" w:rsidR="005B18F7" w:rsidRDefault="005B18F7">
      <w:pPr>
        <w:pStyle w:val="T"/>
        <w:pPrChange w:id="174" w:author="PEI Caihong A" w:date="2018-05-11T14:45:00Z">
          <w:pPr>
            <w:ind w:firstLine="420"/>
            <w:jc w:val="center"/>
          </w:pPr>
        </w:pPrChange>
      </w:pPr>
      <w:bookmarkStart w:id="175" w:name="_Ref513813358"/>
      <w:r>
        <w:rPr>
          <w:rFonts w:hint="eastAsia"/>
        </w:rPr>
        <w:t>基本</w:t>
      </w:r>
      <w:r>
        <w:t>神经元模型</w:t>
      </w:r>
      <w:bookmarkEnd w:id="167"/>
      <w:bookmarkEnd w:id="175"/>
    </w:p>
    <w:p w14:paraId="60C50D43" w14:textId="73EC1FEE" w:rsidR="00470CBE" w:rsidRPr="00470CBE" w:rsidRDefault="00AF790D" w:rsidP="00470CBE">
      <w:pPr>
        <w:ind w:firstLine="420"/>
      </w:pPr>
      <w:r>
        <w:rPr>
          <w:rFonts w:hint="eastAsia"/>
        </w:rPr>
        <w:t>常用</w:t>
      </w:r>
      <w:r>
        <w:t>的</w:t>
      </w:r>
      <w:r w:rsidR="00470CBE">
        <w:t>人工神经网络</w:t>
      </w:r>
      <w:r w:rsidR="000423D0">
        <w:rPr>
          <w:rFonts w:hint="eastAsia"/>
        </w:rPr>
        <w:t>是</w:t>
      </w:r>
      <w:r w:rsidR="000423D0">
        <w:t>由</w:t>
      </w:r>
      <w:r>
        <w:t>多层功能神经元组成的层级结构</w:t>
      </w:r>
      <w:r w:rsidR="000423D0">
        <w:rPr>
          <w:rFonts w:hint="eastAsia"/>
        </w:rPr>
        <w:t>（如</w:t>
      </w:r>
      <w:r w:rsidR="00CF54F3">
        <w:fldChar w:fldCharType="begin"/>
      </w:r>
      <w:r w:rsidR="00CF54F3">
        <w:instrText xml:space="preserve"> </w:instrText>
      </w:r>
      <w:r w:rsidR="00CF54F3">
        <w:rPr>
          <w:rFonts w:hint="eastAsia"/>
        </w:rPr>
        <w:instrText>REF _Ref512525347 \r \h</w:instrText>
      </w:r>
      <w:r w:rsidR="00CF54F3">
        <w:instrText xml:space="preserve"> </w:instrText>
      </w:r>
      <w:r w:rsidR="00CF54F3">
        <w:fldChar w:fldCharType="separate"/>
      </w:r>
      <w:ins w:id="176" w:author="PEI Caihong A" w:date="2018-05-11T14:46:00Z">
        <w:r w:rsidR="009347F6">
          <w:rPr>
            <w:rFonts w:hint="eastAsia"/>
          </w:rPr>
          <w:t>图</w:t>
        </w:r>
        <w:r w:rsidR="009347F6">
          <w:rPr>
            <w:rFonts w:hint="eastAsia"/>
          </w:rPr>
          <w:t>8</w:t>
        </w:r>
        <w:r w:rsidR="009347F6">
          <w:rPr>
            <w:rFonts w:hint="eastAsia"/>
          </w:rPr>
          <w:t>：</w:t>
        </w:r>
      </w:ins>
      <w:del w:id="177" w:author="PEI Caihong A" w:date="2018-05-11T14:46:00Z">
        <w:r w:rsidR="00CF54F3" w:rsidDel="009347F6">
          <w:rPr>
            <w:rFonts w:hint="eastAsia"/>
          </w:rPr>
          <w:delText>图</w:delText>
        </w:r>
        <w:r w:rsidR="00CF54F3" w:rsidDel="009347F6">
          <w:rPr>
            <w:rFonts w:hint="eastAsia"/>
          </w:rPr>
          <w:delText>7</w:delText>
        </w:r>
        <w:r w:rsidR="00CF54F3" w:rsidDel="009347F6">
          <w:rPr>
            <w:rFonts w:hint="eastAsia"/>
          </w:rPr>
          <w:delText>：</w:delText>
        </w:r>
      </w:del>
      <w:r w:rsidR="00CF54F3">
        <w:fldChar w:fldCharType="end"/>
      </w:r>
      <w:r>
        <w:t>每层神经元与下一层神经元全互连，神经元之间不存在同层链接，也不存在跨层</w:t>
      </w:r>
      <w:r>
        <w:rPr>
          <w:rFonts w:hint="eastAsia"/>
        </w:rPr>
        <w:t>连接</w:t>
      </w:r>
      <w:r w:rsidR="00470CBE">
        <w:rPr>
          <w:rFonts w:hint="eastAsia"/>
        </w:rPr>
        <w:t>。</w:t>
      </w:r>
      <w:r>
        <w:rPr>
          <w:rFonts w:hint="eastAsia"/>
        </w:rPr>
        <w:t>这样</w:t>
      </w:r>
      <w:r>
        <w:t>的神经网络结构通常称为</w:t>
      </w:r>
      <w:r>
        <w:t>“</w:t>
      </w:r>
      <w:r>
        <w:rPr>
          <w:rFonts w:hint="eastAsia"/>
        </w:rPr>
        <w:t>多层</w:t>
      </w:r>
      <w:r>
        <w:t>前馈神经网络</w:t>
      </w:r>
      <w:r>
        <w:t>”</w:t>
      </w:r>
      <w:r>
        <w:rPr>
          <w:rFonts w:hint="eastAsia"/>
        </w:rPr>
        <w:t>（</w:t>
      </w:r>
      <w:r>
        <w:rPr>
          <w:rFonts w:hint="eastAsia"/>
        </w:rPr>
        <w:t>multi</w:t>
      </w:r>
      <w:r>
        <w:t>-layer feedforward neural networks</w:t>
      </w:r>
      <w:r>
        <w:rPr>
          <w:rFonts w:hint="eastAsia"/>
        </w:rPr>
        <w:t>），</w:t>
      </w:r>
      <w:r>
        <w:t>其输入层神经元接</w:t>
      </w:r>
      <w:r>
        <w:rPr>
          <w:rFonts w:hint="eastAsia"/>
        </w:rPr>
        <w:t>收</w:t>
      </w:r>
      <w:r>
        <w:t>外界输入，</w:t>
      </w:r>
      <w:r>
        <w:rPr>
          <w:rFonts w:hint="eastAsia"/>
        </w:rPr>
        <w:t>隐层</w:t>
      </w:r>
      <w:r>
        <w:t>与输出层神经元对信号进行加工，最终结果由输出层神经元输出。这里</w:t>
      </w:r>
      <w:r>
        <w:rPr>
          <w:rFonts w:hint="eastAsia"/>
        </w:rPr>
        <w:t>输入</w:t>
      </w:r>
      <w:r>
        <w:t>层神经元仅接受输入，不进行函数处理，隐层与输出层包含功能神经元。神经</w:t>
      </w:r>
      <w:r>
        <w:rPr>
          <w:rFonts w:hint="eastAsia"/>
        </w:rPr>
        <w:t>网络</w:t>
      </w:r>
      <w:r>
        <w:t>学习的过程，就是根据训练数据来调整神经元之间的</w:t>
      </w:r>
      <w:r>
        <w:t>“</w:t>
      </w:r>
      <w:r>
        <w:rPr>
          <w:rFonts w:hint="eastAsia"/>
        </w:rPr>
        <w:t>连接权重</w:t>
      </w:r>
      <w:r>
        <w:t>”</w:t>
      </w:r>
      <w:r>
        <w:rPr>
          <w:rFonts w:hint="eastAsia"/>
        </w:rPr>
        <w:t>（</w:t>
      </w:r>
      <w:r>
        <w:rPr>
          <w:rFonts w:hint="eastAsia"/>
        </w:rPr>
        <w:t>connection</w:t>
      </w:r>
      <w:r>
        <w:t xml:space="preserve"> weight</w:t>
      </w:r>
      <w:r>
        <w:rPr>
          <w:rFonts w:hint="eastAsia"/>
        </w:rPr>
        <w:t>）以及</w:t>
      </w:r>
      <w:r>
        <w:t>每个功能神经元的阈值</w:t>
      </w:r>
      <w:r>
        <w:rPr>
          <w:rFonts w:hint="eastAsia"/>
        </w:rPr>
        <w:t>，</w:t>
      </w:r>
      <w:r>
        <w:t>调整</w:t>
      </w:r>
      <w:r>
        <w:rPr>
          <w:rFonts w:hint="eastAsia"/>
        </w:rPr>
        <w:t>结束</w:t>
      </w:r>
      <w:r>
        <w:t>后的连接权重和阈值就是神经网络学习到的内容，可以</w:t>
      </w:r>
      <w:r>
        <w:rPr>
          <w:rFonts w:hint="eastAsia"/>
        </w:rPr>
        <w:t>用来</w:t>
      </w:r>
      <w:r>
        <w:t>对未进行过训练的新样本进行识别。</w:t>
      </w:r>
      <w:r w:rsidR="000423D0">
        <w:rPr>
          <w:rFonts w:hint="eastAsia"/>
        </w:rPr>
        <w:t>图</w:t>
      </w:r>
      <w:r w:rsidR="000423D0">
        <w:t>-7</w:t>
      </w:r>
      <w:r w:rsidR="000423D0">
        <w:rPr>
          <w:rFonts w:hint="eastAsia"/>
        </w:rPr>
        <w:t>是</w:t>
      </w:r>
      <w:r w:rsidR="000423D0">
        <w:t>用于</w:t>
      </w:r>
      <w:r w:rsidR="000423D0">
        <w:rPr>
          <w:rFonts w:hint="eastAsia"/>
        </w:rPr>
        <w:t>mnist</w:t>
      </w:r>
      <w:r w:rsidR="000423D0">
        <w:t>手写数据识别的</w:t>
      </w:r>
      <w:r w:rsidR="00FD4719">
        <w:rPr>
          <w:rFonts w:hint="eastAsia"/>
        </w:rPr>
        <w:t>单隐层</w:t>
      </w:r>
      <w:r w:rsidR="000423D0">
        <w:t>人工</w:t>
      </w:r>
      <w:r w:rsidR="00FD4719">
        <w:rPr>
          <w:rFonts w:hint="eastAsia"/>
        </w:rPr>
        <w:t>前馈</w:t>
      </w:r>
      <w:r w:rsidR="000423D0">
        <w:t>神经网络，</w:t>
      </w:r>
      <w:r w:rsidR="00DA2A82">
        <w:rPr>
          <w:rFonts w:hint="eastAsia"/>
        </w:rPr>
        <w:t>这是</w:t>
      </w:r>
      <w:r w:rsidR="00DA2A82">
        <w:t>一个三层的神经网络，</w:t>
      </w:r>
      <w:r w:rsidR="000423D0">
        <w:rPr>
          <w:rFonts w:hint="eastAsia"/>
        </w:rPr>
        <w:t>每张</w:t>
      </w:r>
      <w:r w:rsidR="000423D0">
        <w:t>手写字体图片有</w:t>
      </w:r>
      <w:r w:rsidR="000423D0">
        <w:rPr>
          <w:rFonts w:hint="eastAsia"/>
        </w:rPr>
        <w:t>78x78</w:t>
      </w:r>
      <w:r w:rsidR="000423D0">
        <w:rPr>
          <w:rFonts w:hint="eastAsia"/>
        </w:rPr>
        <w:t>个</w:t>
      </w:r>
      <w:r w:rsidR="000423D0">
        <w:t>像素，</w:t>
      </w:r>
      <w:r w:rsidR="000423D0">
        <w:rPr>
          <w:rFonts w:hint="eastAsia"/>
        </w:rPr>
        <w:t>因此</w:t>
      </w:r>
      <w:r w:rsidR="000423D0">
        <w:t>输入层有</w:t>
      </w:r>
      <w:r w:rsidR="000423D0">
        <w:rPr>
          <w:rFonts w:hint="eastAsia"/>
        </w:rPr>
        <w:t>784</w:t>
      </w:r>
      <w:r w:rsidR="000423D0">
        <w:rPr>
          <w:rFonts w:hint="eastAsia"/>
        </w:rPr>
        <w:t>个</w:t>
      </w:r>
      <w:r w:rsidR="000423D0">
        <w:t>神经元，隐藏层由</w:t>
      </w:r>
      <w:r w:rsidR="000423D0">
        <w:rPr>
          <w:rFonts w:hint="eastAsia"/>
        </w:rPr>
        <w:t>15</w:t>
      </w:r>
      <w:r w:rsidR="000423D0">
        <w:rPr>
          <w:rFonts w:hint="eastAsia"/>
        </w:rPr>
        <w:t>个</w:t>
      </w:r>
      <w:r w:rsidR="000423D0">
        <w:t>神经元组成，输出层有</w:t>
      </w:r>
      <w:r w:rsidR="000423D0">
        <w:rPr>
          <w:rFonts w:hint="eastAsia"/>
        </w:rPr>
        <w:t>10</w:t>
      </w:r>
      <w:r w:rsidR="000423D0">
        <w:rPr>
          <w:rFonts w:hint="eastAsia"/>
        </w:rPr>
        <w:t>个</w:t>
      </w:r>
      <w:r w:rsidR="000423D0">
        <w:t>神经元，用来</w:t>
      </w:r>
      <w:r w:rsidR="000423D0">
        <w:rPr>
          <w:rFonts w:hint="eastAsia"/>
        </w:rPr>
        <w:t>对应</w:t>
      </w:r>
      <w:r w:rsidR="000423D0">
        <w:rPr>
          <w:rFonts w:hint="eastAsia"/>
        </w:rPr>
        <w:t>0~</w:t>
      </w:r>
      <w:r w:rsidR="000423D0">
        <w:t>9</w:t>
      </w:r>
      <w:r w:rsidR="000423D0">
        <w:rPr>
          <w:rFonts w:hint="eastAsia"/>
        </w:rPr>
        <w:t>十个数字</w:t>
      </w:r>
      <w:r w:rsidR="000423D0">
        <w:t>。</w:t>
      </w:r>
    </w:p>
    <w:p w14:paraId="029AA473" w14:textId="77777777" w:rsidR="0068337B" w:rsidRDefault="000A2C20" w:rsidP="00EC5FDE">
      <w:pPr>
        <w:ind w:firstLine="420"/>
        <w:jc w:val="center"/>
      </w:pPr>
      <w:r w:rsidRPr="00EC5FDE">
        <w:rPr>
          <w:noProof/>
        </w:rPr>
        <w:drawing>
          <wp:inline distT="0" distB="0" distL="0" distR="0" wp14:anchorId="7716E917" wp14:editId="44F91503">
            <wp:extent cx="3267710" cy="2719070"/>
            <wp:effectExtent l="0" t="0" r="8890" b="5080"/>
            <wp:docPr id="8" name="图片 8" descr="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710" cy="2719070"/>
                    </a:xfrm>
                    <a:prstGeom prst="rect">
                      <a:avLst/>
                    </a:prstGeom>
                    <a:noFill/>
                    <a:ln>
                      <a:noFill/>
                    </a:ln>
                  </pic:spPr>
                </pic:pic>
              </a:graphicData>
            </a:graphic>
          </wp:inline>
        </w:drawing>
      </w:r>
    </w:p>
    <w:p w14:paraId="01A392D8" w14:textId="77777777" w:rsidR="00D31385" w:rsidRDefault="00FD4719" w:rsidP="00CF54F3">
      <w:pPr>
        <w:pStyle w:val="T"/>
      </w:pPr>
      <w:bookmarkStart w:id="178" w:name="_Ref512525347"/>
      <w:r>
        <w:rPr>
          <w:rFonts w:hint="eastAsia"/>
        </w:rPr>
        <w:t>单</w:t>
      </w:r>
      <w:r>
        <w:t>隐层前馈网络</w:t>
      </w:r>
      <w:r>
        <w:rPr>
          <w:rFonts w:hint="eastAsia"/>
        </w:rPr>
        <w:t>举例</w:t>
      </w:r>
      <w:bookmarkEnd w:id="178"/>
    </w:p>
    <w:p w14:paraId="7B450B62" w14:textId="77777777" w:rsidR="00CD4A97" w:rsidRPr="00470CBE" w:rsidRDefault="00CD4A97" w:rsidP="00CD4A97">
      <w:pPr>
        <w:ind w:firstLine="420"/>
      </w:pPr>
      <w:r>
        <w:rPr>
          <w:rFonts w:hint="eastAsia"/>
        </w:rPr>
        <w:t>人工</w:t>
      </w:r>
      <w:r>
        <w:t>神经网络的训练通常使用</w:t>
      </w:r>
      <w:r>
        <w:rPr>
          <w:rFonts w:hint="eastAsia"/>
        </w:rPr>
        <w:t>梯度下降</w:t>
      </w:r>
      <w:r w:rsidR="00DA2A82">
        <w:rPr>
          <w:rFonts w:hint="eastAsia"/>
        </w:rPr>
        <w:t>（</w:t>
      </w:r>
      <w:r w:rsidR="00DA2A82">
        <w:rPr>
          <w:rFonts w:hint="eastAsia"/>
        </w:rPr>
        <w:t>Gradient</w:t>
      </w:r>
      <w:r w:rsidR="00DA2A82">
        <w:t xml:space="preserve"> Descent</w:t>
      </w:r>
      <w:r w:rsidR="00DA2A82">
        <w:rPr>
          <w:rFonts w:hint="eastAsia"/>
        </w:rPr>
        <w:t>）</w:t>
      </w:r>
      <w:r>
        <w:t>算法来计算</w:t>
      </w:r>
      <w:r w:rsidR="00DA2A82">
        <w:rPr>
          <w:rFonts w:hint="eastAsia"/>
        </w:rPr>
        <w:t>出合适</w:t>
      </w:r>
      <w:r w:rsidR="00DA2A82">
        <w:t>的连接权重和阈值</w:t>
      </w:r>
      <w:r w:rsidR="00DA2A82">
        <w:rPr>
          <w:rFonts w:hint="eastAsia"/>
        </w:rPr>
        <w:t>，</w:t>
      </w:r>
      <w:r w:rsidR="00DA2A82">
        <w:t>并使用</w:t>
      </w:r>
      <w:r>
        <w:rPr>
          <w:rFonts w:hint="eastAsia"/>
        </w:rPr>
        <w:t>BP</w:t>
      </w:r>
      <w:r>
        <w:rPr>
          <w:rFonts w:hint="eastAsia"/>
        </w:rPr>
        <w:t>（</w:t>
      </w:r>
      <w:r w:rsidR="00DA2A82">
        <w:t>B</w:t>
      </w:r>
      <w:r>
        <w:rPr>
          <w:rFonts w:hint="eastAsia"/>
        </w:rPr>
        <w:t>ackpropagation</w:t>
      </w:r>
      <w:r>
        <w:rPr>
          <w:rFonts w:hint="eastAsia"/>
        </w:rPr>
        <w:t>）</w:t>
      </w:r>
      <w:r>
        <w:t>算法</w:t>
      </w:r>
      <w:r w:rsidR="00DA2A82">
        <w:rPr>
          <w:rFonts w:hint="eastAsia"/>
        </w:rPr>
        <w:t>来提高</w:t>
      </w:r>
      <w:r w:rsidR="00DA2A82">
        <w:t>算法的精度。</w:t>
      </w:r>
      <w:r>
        <w:rPr>
          <w:rFonts w:hint="eastAsia"/>
        </w:rPr>
        <w:t>在人脸</w:t>
      </w:r>
      <w:r>
        <w:t>识别的应用中，</w:t>
      </w:r>
      <w:r>
        <w:rPr>
          <w:rFonts w:hint="eastAsia"/>
        </w:rPr>
        <w:t>因</w:t>
      </w:r>
      <w:r>
        <w:rPr>
          <w:rFonts w:hint="eastAsia"/>
        </w:rPr>
        <w:lastRenderedPageBreak/>
        <w:t>为</w:t>
      </w:r>
      <w:r>
        <w:t>数据量庞大，</w:t>
      </w:r>
      <w:r w:rsidR="00CB7514">
        <w:rPr>
          <w:rFonts w:hint="eastAsia"/>
        </w:rPr>
        <w:t>对精度</w:t>
      </w:r>
      <w:r w:rsidR="00CB7514">
        <w:t>的要求更高，</w:t>
      </w:r>
      <w:r>
        <w:rPr>
          <w:rFonts w:hint="eastAsia"/>
        </w:rPr>
        <w:t>人工神经</w:t>
      </w:r>
      <w:r>
        <w:t>网络往往</w:t>
      </w:r>
      <w:r w:rsidR="00CB7514">
        <w:rPr>
          <w:rFonts w:hint="eastAsia"/>
        </w:rPr>
        <w:t>使用层</w:t>
      </w:r>
      <w:r w:rsidR="00CB7514">
        <w:t>数更多，</w:t>
      </w:r>
      <w:r w:rsidR="00CB7514">
        <w:rPr>
          <w:rFonts w:hint="eastAsia"/>
        </w:rPr>
        <w:t>结构</w:t>
      </w:r>
      <w:r w:rsidR="00CB7514">
        <w:t>更复杂的</w:t>
      </w:r>
      <w:r>
        <w:t>的模型，</w:t>
      </w:r>
      <w:r w:rsidR="00CB7514">
        <w:rPr>
          <w:rFonts w:hint="eastAsia"/>
        </w:rPr>
        <w:t>这种</w:t>
      </w:r>
      <w:r w:rsidR="00CB7514">
        <w:t>模型称之为深度学习模型。</w:t>
      </w:r>
      <w:r w:rsidR="00CB7514">
        <w:rPr>
          <w:rFonts w:hint="eastAsia"/>
        </w:rPr>
        <w:t>在</w:t>
      </w:r>
      <w:r w:rsidR="00CB7514">
        <w:fldChar w:fldCharType="begin"/>
      </w:r>
      <w:r w:rsidR="00CB7514">
        <w:instrText xml:space="preserve"> </w:instrText>
      </w:r>
      <w:r w:rsidR="00CB7514">
        <w:rPr>
          <w:rFonts w:hint="eastAsia"/>
        </w:rPr>
        <w:instrText>REF _Ref512523509 \r \h</w:instrText>
      </w:r>
      <w:r w:rsidR="00CB7514">
        <w:instrText xml:space="preserve"> </w:instrText>
      </w:r>
      <w:r w:rsidR="00CB7514">
        <w:fldChar w:fldCharType="separate"/>
      </w:r>
      <w:r w:rsidR="00CB7514">
        <w:t>1.4.2</w:t>
      </w:r>
      <w:r w:rsidR="00CB7514">
        <w:fldChar w:fldCharType="end"/>
      </w:r>
      <w:r w:rsidR="00CB7514">
        <w:rPr>
          <w:rFonts w:hint="eastAsia"/>
        </w:rPr>
        <w:t>节</w:t>
      </w:r>
      <w:r w:rsidR="00CB7514">
        <w:t>我们将介绍一下深度学习的框架。</w:t>
      </w:r>
    </w:p>
    <w:p w14:paraId="22D2B82B" w14:textId="77777777" w:rsidR="007113E7" w:rsidRDefault="007113E7" w:rsidP="007113E7">
      <w:pPr>
        <w:pStyle w:val="Heading2"/>
      </w:pPr>
      <w:r>
        <w:rPr>
          <w:rFonts w:hint="eastAsia"/>
        </w:rPr>
        <w:t>开源项目</w:t>
      </w:r>
    </w:p>
    <w:p w14:paraId="08EFFCF3" w14:textId="77777777" w:rsidR="005B0554" w:rsidRPr="005B0554" w:rsidRDefault="007D3B61" w:rsidP="005B0554">
      <w:pPr>
        <w:pStyle w:val="Heading3"/>
      </w:pPr>
      <w:r>
        <w:rPr>
          <w:rFonts w:hint="eastAsia"/>
        </w:rPr>
        <w:t>概述</w:t>
      </w:r>
    </w:p>
    <w:p w14:paraId="79C7BA02" w14:textId="77777777" w:rsidR="007113E7" w:rsidRDefault="00B6215C" w:rsidP="007113E7">
      <w:pPr>
        <w:ind w:firstLine="420"/>
      </w:pPr>
      <w:r>
        <w:rPr>
          <w:rFonts w:hint="eastAsia"/>
        </w:rPr>
        <w:t>人工智能时代，</w:t>
      </w:r>
      <w:r>
        <w:rPr>
          <w:rFonts w:ascii="Cambria Math" w:hAnsi="Cambria Math"/>
        </w:rPr>
        <w:t>基于深度</w:t>
      </w:r>
      <w:r>
        <w:rPr>
          <w:rFonts w:ascii="Cambria Math" w:hAnsi="Cambria Math" w:hint="eastAsia"/>
        </w:rPr>
        <w:t>学习的</w:t>
      </w:r>
      <w:r w:rsidR="00B670FD">
        <w:rPr>
          <w:rFonts w:hint="eastAsia"/>
        </w:rPr>
        <w:t>计算机视觉</w:t>
      </w:r>
      <w:r w:rsidR="00965057">
        <w:rPr>
          <w:rFonts w:hint="eastAsia"/>
        </w:rPr>
        <w:t>领域</w:t>
      </w:r>
      <w:r>
        <w:rPr>
          <w:rFonts w:hint="eastAsia"/>
        </w:rPr>
        <w:t>有很多的开源的项目，</w:t>
      </w:r>
      <w:r w:rsidR="00965057">
        <w:rPr>
          <w:rFonts w:hint="eastAsia"/>
        </w:rPr>
        <w:t>这些项目按照其功能特点，</w:t>
      </w:r>
      <w:r w:rsidR="00965057">
        <w:t>可以</w:t>
      </w:r>
      <w:r w:rsidR="00965057">
        <w:rPr>
          <w:rFonts w:hint="eastAsia"/>
        </w:rPr>
        <w:t>划分为三类：一、基础技术平台和深度学习框架</w:t>
      </w:r>
      <w:r w:rsidR="00F06641">
        <w:rPr>
          <w:rFonts w:hint="eastAsia"/>
        </w:rPr>
        <w:t>，</w:t>
      </w:r>
      <w:r w:rsidR="00F06641">
        <w:t>如</w:t>
      </w:r>
      <w:r w:rsidR="00F06641">
        <w:rPr>
          <w:rFonts w:hint="eastAsia"/>
        </w:rPr>
        <w:t>深度学习平台</w:t>
      </w:r>
      <w:r w:rsidR="00F06641">
        <w:rPr>
          <w:rFonts w:hint="eastAsia"/>
        </w:rPr>
        <w:t>caffe</w:t>
      </w:r>
      <w:r w:rsidR="00965057">
        <w:rPr>
          <w:rFonts w:hint="eastAsia"/>
        </w:rPr>
        <w:t>；</w:t>
      </w:r>
      <w:r w:rsidR="00965057">
        <w:t>二</w:t>
      </w:r>
      <w:r w:rsidR="00965057">
        <w:rPr>
          <w:rFonts w:hint="eastAsia"/>
        </w:rPr>
        <w:t>、</w:t>
      </w:r>
      <w:r w:rsidR="00651933">
        <w:rPr>
          <w:rFonts w:hint="eastAsia"/>
        </w:rPr>
        <w:t>开源的</w:t>
      </w:r>
      <w:r w:rsidR="00F06641">
        <w:rPr>
          <w:rFonts w:hint="eastAsia"/>
        </w:rPr>
        <w:t>计算机视觉相关</w:t>
      </w:r>
      <w:r w:rsidR="00651933">
        <w:rPr>
          <w:rFonts w:hint="eastAsia"/>
        </w:rPr>
        <w:t>图像资源库</w:t>
      </w:r>
      <w:r w:rsidR="00B443F6">
        <w:rPr>
          <w:rFonts w:hint="eastAsia"/>
        </w:rPr>
        <w:t>，</w:t>
      </w:r>
      <w:r w:rsidR="00B443F6">
        <w:t>如</w:t>
      </w:r>
      <w:r w:rsidR="00B443F6">
        <w:rPr>
          <w:rFonts w:hint="eastAsia"/>
        </w:rPr>
        <w:t>人脸识别资源</w:t>
      </w:r>
      <w:r w:rsidR="00B443F6">
        <w:t>库</w:t>
      </w:r>
      <w:r w:rsidR="00B443F6">
        <w:rPr>
          <w:rFonts w:hint="eastAsia"/>
        </w:rPr>
        <w:t>等</w:t>
      </w:r>
      <w:r w:rsidR="00651933">
        <w:rPr>
          <w:rFonts w:hint="eastAsia"/>
        </w:rPr>
        <w:t>；</w:t>
      </w:r>
      <w:r w:rsidR="00651933">
        <w:t>三</w:t>
      </w:r>
      <w:r w:rsidR="00651933">
        <w:rPr>
          <w:rFonts w:hint="eastAsia"/>
        </w:rPr>
        <w:t>、开源</w:t>
      </w:r>
      <w:r w:rsidR="00F06641">
        <w:rPr>
          <w:rFonts w:hint="eastAsia"/>
        </w:rPr>
        <w:t>的</w:t>
      </w:r>
      <w:r w:rsidR="00651933">
        <w:rPr>
          <w:rFonts w:hint="eastAsia"/>
        </w:rPr>
        <w:t>计算机视觉算法模型</w:t>
      </w:r>
      <w:r w:rsidR="00F06641">
        <w:rPr>
          <w:rFonts w:hint="eastAsia"/>
        </w:rPr>
        <w:t>，</w:t>
      </w:r>
      <w:r w:rsidR="00F06641">
        <w:t>如</w:t>
      </w:r>
      <w:r w:rsidR="00F06641">
        <w:rPr>
          <w:rFonts w:hint="eastAsia"/>
        </w:rPr>
        <w:t>人脸检测，</w:t>
      </w:r>
      <w:r w:rsidR="00F06641">
        <w:t>人脸</w:t>
      </w:r>
      <w:r w:rsidR="00F06641">
        <w:rPr>
          <w:rFonts w:hint="eastAsia"/>
        </w:rPr>
        <w:t>对齐和人脸识别算法</w:t>
      </w:r>
      <w:r w:rsidR="00F06641">
        <w:t>模型</w:t>
      </w:r>
      <w:r w:rsidR="00F06641">
        <w:rPr>
          <w:rFonts w:hint="eastAsia"/>
        </w:rPr>
        <w:t>等等。</w:t>
      </w:r>
      <w:r w:rsidR="00CD4A97">
        <w:rPr>
          <w:rFonts w:hint="eastAsia"/>
        </w:rPr>
        <w:t>下面</w:t>
      </w:r>
      <w:r w:rsidR="00CD4A97">
        <w:t>就从这三个方面进行深入的介绍。</w:t>
      </w:r>
    </w:p>
    <w:p w14:paraId="7E37E6B8" w14:textId="77777777" w:rsidR="00F06641" w:rsidRDefault="00A27957" w:rsidP="007D3B61">
      <w:pPr>
        <w:pStyle w:val="Heading3"/>
      </w:pPr>
      <w:bookmarkStart w:id="179" w:name="_Ref512523509"/>
      <w:r>
        <w:rPr>
          <w:rFonts w:hint="eastAsia"/>
        </w:rPr>
        <w:t>深度学习框架</w:t>
      </w:r>
      <w:bookmarkEnd w:id="179"/>
    </w:p>
    <w:p w14:paraId="419B14C2" w14:textId="5370982A" w:rsidR="00A27957" w:rsidRDefault="009D3486" w:rsidP="00A27957">
      <w:pPr>
        <w:ind w:firstLine="420"/>
        <w:rPr>
          <w:rFonts w:ascii="Times New Roman" w:hAnsi="Times New Roman"/>
          <w:color w:val="000000"/>
        </w:rPr>
      </w:pPr>
      <w:r w:rsidRPr="009D3486">
        <w:t>深度学习研究的热潮持续高涨，各种开源深度学习框架也层出不穷，其中包括</w:t>
      </w:r>
      <w:r w:rsidRPr="009D3486">
        <w:t>TensorFlow</w:t>
      </w:r>
      <w:r w:rsidRPr="009D3486">
        <w:t>、</w:t>
      </w:r>
      <w:r w:rsidRPr="009D3486">
        <w:t>Caffe</w:t>
      </w:r>
      <w:r w:rsidRPr="009D3486">
        <w:t>、</w:t>
      </w:r>
      <w:r w:rsidRPr="009D3486">
        <w:t>Keras</w:t>
      </w:r>
      <w:r w:rsidRPr="009D3486">
        <w:t>、</w:t>
      </w:r>
      <w:r w:rsidRPr="009D3486">
        <w:t>CNTK</w:t>
      </w:r>
      <w:r w:rsidRPr="009D3486">
        <w:t>、</w:t>
      </w:r>
      <w:r w:rsidRPr="009D3486">
        <w:t>Torch7</w:t>
      </w:r>
      <w:r w:rsidRPr="009D3486">
        <w:t>、</w:t>
      </w:r>
      <w:r w:rsidRPr="009D3486">
        <w:t>MXNet</w:t>
      </w:r>
      <w:r w:rsidRPr="009D3486">
        <w:t>、</w:t>
      </w:r>
      <w:r w:rsidRPr="009D3486">
        <w:t>Leaf</w:t>
      </w:r>
      <w:r w:rsidRPr="009D3486">
        <w:t>、</w:t>
      </w:r>
      <w:r w:rsidRPr="009D3486">
        <w:t>Theano</w:t>
      </w:r>
      <w:r w:rsidRPr="009D3486">
        <w:t>、</w:t>
      </w:r>
      <w:r w:rsidRPr="009D3486">
        <w:t>DeepLearning4</w:t>
      </w:r>
      <w:r w:rsidRPr="009D3486">
        <w:t>、</w:t>
      </w:r>
      <w:r w:rsidRPr="009D3486">
        <w:t>Lasagne</w:t>
      </w:r>
      <w:r w:rsidRPr="009D3486">
        <w:t>、</w:t>
      </w:r>
      <w:r w:rsidRPr="009D3486">
        <w:t>Neon</w:t>
      </w:r>
      <w:r w:rsidRPr="009D3486">
        <w:t>，等等。</w:t>
      </w:r>
      <w:r w:rsidR="00805016" w:rsidRPr="009D3486">
        <w:rPr>
          <w:rFonts w:hint="eastAsia"/>
        </w:rPr>
        <w:t>在计算机</w:t>
      </w:r>
      <w:r w:rsidR="00805016" w:rsidRPr="009D3486">
        <w:t>视觉领域</w:t>
      </w:r>
      <w:r w:rsidR="00805016" w:rsidRPr="009D3486">
        <w:rPr>
          <w:rFonts w:hint="eastAsia"/>
        </w:rPr>
        <w:t>最流行的</w:t>
      </w:r>
      <w:r w:rsidR="00805016" w:rsidRPr="009D3486">
        <w:t>的工具包是</w:t>
      </w:r>
      <w:r w:rsidR="00805016" w:rsidRPr="009D3486">
        <w:t>caffe</w:t>
      </w:r>
      <w:r w:rsidR="00465467">
        <w:rPr>
          <w:rFonts w:hint="eastAsia"/>
        </w:rPr>
        <w:t>（</w:t>
      </w:r>
      <w:r w:rsidR="00465467" w:rsidRPr="00CD6175">
        <w:t>Convolutional</w:t>
      </w:r>
      <w:r w:rsidR="00CD6175">
        <w:t xml:space="preserve"> </w:t>
      </w:r>
      <w:r w:rsidR="00465467" w:rsidRPr="00CD6175">
        <w:t>Architecture</w:t>
      </w:r>
      <w:r w:rsidR="00CD6175">
        <w:t xml:space="preserve"> </w:t>
      </w:r>
      <w:r w:rsidR="00465467" w:rsidRPr="00CD6175">
        <w:t>for</w:t>
      </w:r>
      <w:r w:rsidR="00CD6175">
        <w:t xml:space="preserve"> </w:t>
      </w:r>
      <w:r w:rsidR="00465467" w:rsidRPr="00CD6175">
        <w:t>Fast</w:t>
      </w:r>
      <w:r w:rsidR="00CD6175">
        <w:t xml:space="preserve"> </w:t>
      </w:r>
      <w:r w:rsidR="00465467" w:rsidRPr="00CD6175">
        <w:t>Feature</w:t>
      </w:r>
      <w:r w:rsidR="00CD6175">
        <w:t xml:space="preserve"> </w:t>
      </w:r>
      <w:r w:rsidR="00465467" w:rsidRPr="00CD6175">
        <w:t>Embedding</w:t>
      </w:r>
      <w:r w:rsidR="00465467">
        <w:rPr>
          <w:rFonts w:hint="eastAsia"/>
        </w:rPr>
        <w:t>）</w:t>
      </w:r>
      <w:r w:rsidR="00805016" w:rsidRPr="009D3486">
        <w:t>，</w:t>
      </w:r>
      <w:r w:rsidR="00805016" w:rsidRPr="009D3486">
        <w:t>caffe</w:t>
      </w:r>
      <w:ins w:id="180" w:author="PEI Caihong A" w:date="2018-05-11T21:40:00Z">
        <w:r w:rsidR="009674C4">
          <w:rPr>
            <w:rFonts w:hint="eastAsia"/>
          </w:rPr>
          <w:t>专注于</w:t>
        </w:r>
      </w:ins>
      <w:del w:id="181" w:author="PEI Caihong A" w:date="2018-05-11T21:40:00Z">
        <w:r w:rsidR="00805016" w:rsidRPr="009D3486" w:rsidDel="009674C4">
          <w:rPr>
            <w:rFonts w:hint="eastAsia"/>
          </w:rPr>
          <w:delText>专精于</w:delText>
        </w:r>
      </w:del>
      <w:r w:rsidR="00805016" w:rsidRPr="009D3486">
        <w:t>图像处理，</w:t>
      </w:r>
      <w:r w:rsidR="00805016" w:rsidRPr="00C55425">
        <w:rPr>
          <w:rFonts w:hint="eastAsia"/>
          <w:highlight w:val="yellow"/>
          <w:rPrChange w:id="182" w:author="林 瑞和" w:date="2018-05-10T16:47:00Z">
            <w:rPr>
              <w:rFonts w:hint="eastAsia"/>
            </w:rPr>
          </w:rPrChange>
        </w:rPr>
        <w:t>是</w:t>
      </w:r>
      <w:r w:rsidR="006B07B2" w:rsidRPr="00C55425">
        <w:rPr>
          <w:rFonts w:hint="eastAsia"/>
          <w:highlight w:val="yellow"/>
          <w:rPrChange w:id="183" w:author="林 瑞和" w:date="2018-05-10T16:47:00Z">
            <w:rPr>
              <w:rFonts w:hint="eastAsia"/>
            </w:rPr>
          </w:rPrChange>
        </w:rPr>
        <w:t>第一个主流的工业级深度学习工具</w:t>
      </w:r>
      <w:r w:rsidR="00605E2E" w:rsidRPr="00C55425">
        <w:rPr>
          <w:rFonts w:hint="eastAsia"/>
          <w:highlight w:val="yellow"/>
          <w:rPrChange w:id="184" w:author="林 瑞和" w:date="2018-05-10T16:47:00Z">
            <w:rPr>
              <w:rFonts w:hint="eastAsia"/>
            </w:rPr>
          </w:rPrChange>
        </w:rPr>
        <w:t>，</w:t>
      </w:r>
      <w:commentRangeStart w:id="185"/>
      <w:del w:id="186" w:author="PEI Caihong A" w:date="2018-05-11T21:41:00Z">
        <w:r w:rsidR="00605E2E" w:rsidRPr="00C55425" w:rsidDel="009674C4">
          <w:rPr>
            <w:rFonts w:hint="eastAsia"/>
            <w:highlight w:val="yellow"/>
            <w:rPrChange w:id="187" w:author="林 瑞和" w:date="2018-05-10T16:47:00Z">
              <w:rPr>
                <w:rFonts w:hint="eastAsia"/>
              </w:rPr>
            </w:rPrChange>
          </w:rPr>
          <w:delText>它</w:delText>
        </w:r>
        <w:commentRangeEnd w:id="185"/>
        <w:r w:rsidR="00C55425" w:rsidDel="009674C4">
          <w:rPr>
            <w:rStyle w:val="CommentReference"/>
          </w:rPr>
          <w:commentReference w:id="185"/>
        </w:r>
        <w:r w:rsidR="00605E2E" w:rsidRPr="00C55425" w:rsidDel="009674C4">
          <w:rPr>
            <w:rFonts w:hint="eastAsia"/>
            <w:highlight w:val="yellow"/>
            <w:rPrChange w:id="188" w:author="林 瑞和" w:date="2018-05-10T16:47:00Z">
              <w:rPr>
                <w:rFonts w:hint="eastAsia"/>
              </w:rPr>
            </w:rPrChange>
          </w:rPr>
          <w:delText>开始于</w:delText>
        </w:r>
      </w:del>
      <w:del w:id="189" w:author="PEI Caihong A" w:date="2018-05-11T21:42:00Z">
        <w:r w:rsidR="00605E2E" w:rsidRPr="00C55425" w:rsidDel="009674C4">
          <w:rPr>
            <w:highlight w:val="yellow"/>
            <w:rPrChange w:id="190" w:author="林 瑞和" w:date="2018-05-10T16:47:00Z">
              <w:rPr/>
            </w:rPrChange>
          </w:rPr>
          <w:delText>2013</w:delText>
        </w:r>
        <w:r w:rsidR="00605E2E" w:rsidRPr="00C55425" w:rsidDel="009674C4">
          <w:rPr>
            <w:rFonts w:hint="eastAsia"/>
            <w:highlight w:val="yellow"/>
            <w:rPrChange w:id="191" w:author="林 瑞和" w:date="2018-05-10T16:47:00Z">
              <w:rPr>
                <w:rFonts w:hint="eastAsia"/>
              </w:rPr>
            </w:rPrChange>
          </w:rPr>
          <w:delText>年底</w:delText>
        </w:r>
        <w:r w:rsidR="00CD284B" w:rsidDel="009674C4">
          <w:rPr>
            <w:rFonts w:hint="eastAsia"/>
          </w:rPr>
          <w:delText>，</w:delText>
        </w:r>
      </w:del>
      <w:r w:rsidR="00605E2E" w:rsidRPr="009D3486">
        <w:t>由</w:t>
      </w:r>
      <w:r w:rsidR="00605E2E" w:rsidRPr="009D3486">
        <w:t>UC Berkely</w:t>
      </w:r>
      <w:r w:rsidR="00605E2E" w:rsidRPr="009D3486">
        <w:t>的</w:t>
      </w:r>
      <w:r w:rsidR="00605E2E" w:rsidRPr="009D3486">
        <w:t>Yangqing Jia</w:t>
      </w:r>
      <w:r w:rsidR="00605E2E" w:rsidRPr="009D3486">
        <w:t>编写和维护</w:t>
      </w:r>
      <w:ins w:id="192" w:author="PEI Caihong A" w:date="2018-05-11T21:42:00Z">
        <w:r w:rsidR="009674C4">
          <w:rPr>
            <w:rFonts w:hint="eastAsia"/>
          </w:rPr>
          <w:t>，采用</w:t>
        </w:r>
      </w:ins>
      <w:del w:id="193" w:author="PEI Caihong A" w:date="2018-05-11T21:42:00Z">
        <w:r w:rsidR="00605E2E" w:rsidRPr="009D3486" w:rsidDel="009674C4">
          <w:delText>的</w:delText>
        </w:r>
      </w:del>
      <w:del w:id="194" w:author="PEI Caihong A" w:date="2018-05-11T21:40:00Z">
        <w:r w:rsidR="00605E2E" w:rsidRPr="009D3486" w:rsidDel="009674C4">
          <w:delText>具有出色的</w:delText>
        </w:r>
      </w:del>
      <w:r w:rsidR="00605E2E" w:rsidRPr="009D3486">
        <w:t>卷积神经网络实现</w:t>
      </w:r>
      <w:r w:rsidR="00605E2E" w:rsidRPr="009D3486">
        <w:rPr>
          <w:rFonts w:hint="eastAsia"/>
        </w:rPr>
        <w:t>。</w:t>
      </w:r>
      <w:r w:rsidR="00465467">
        <w:rPr>
          <w:rFonts w:ascii="Times New Roman" w:hAnsi="Times New Roman"/>
          <w:color w:val="000000"/>
        </w:rPr>
        <w:t>Caffe</w:t>
      </w:r>
      <w:r w:rsidR="00465467">
        <w:rPr>
          <w:rFonts w:ascii="Times New Roman" w:hAnsi="Times New Roman"/>
          <w:color w:val="000000"/>
        </w:rPr>
        <w:t>是纯粹的</w:t>
      </w:r>
      <w:r w:rsidR="00465467">
        <w:rPr>
          <w:rFonts w:ascii="Times New Roman" w:hAnsi="Times New Roman"/>
          <w:color w:val="000000"/>
        </w:rPr>
        <w:t>C++/CUDA</w:t>
      </w:r>
      <w:r w:rsidR="00465467">
        <w:rPr>
          <w:rFonts w:ascii="Times New Roman" w:hAnsi="Times New Roman"/>
          <w:color w:val="000000"/>
        </w:rPr>
        <w:t>架构。支持命令行、</w:t>
      </w:r>
      <w:r w:rsidR="00465467">
        <w:rPr>
          <w:rFonts w:ascii="Times New Roman" w:hAnsi="Times New Roman"/>
          <w:color w:val="000000"/>
        </w:rPr>
        <w:t>Python</w:t>
      </w:r>
      <w:r w:rsidR="00465467">
        <w:rPr>
          <w:rFonts w:ascii="Times New Roman" w:hAnsi="Times New Roman"/>
          <w:color w:val="000000"/>
        </w:rPr>
        <w:t>和</w:t>
      </w:r>
      <w:r w:rsidR="00465467">
        <w:rPr>
          <w:rFonts w:ascii="Times New Roman" w:hAnsi="Times New Roman"/>
          <w:color w:val="000000"/>
        </w:rPr>
        <w:t>MATLAB</w:t>
      </w:r>
      <w:r w:rsidR="00465467">
        <w:rPr>
          <w:rFonts w:ascii="Times New Roman" w:hAnsi="Times New Roman"/>
          <w:color w:val="000000"/>
        </w:rPr>
        <w:t>接口；能够在</w:t>
      </w:r>
      <w:r w:rsidR="00465467">
        <w:rPr>
          <w:rFonts w:ascii="Times New Roman" w:hAnsi="Times New Roman"/>
          <w:color w:val="000000"/>
        </w:rPr>
        <w:t>CPU</w:t>
      </w:r>
      <w:r w:rsidR="00465467">
        <w:rPr>
          <w:rFonts w:ascii="Times New Roman" w:hAnsi="Times New Roman"/>
          <w:color w:val="000000"/>
        </w:rPr>
        <w:t>和</w:t>
      </w:r>
      <w:r w:rsidR="00465467">
        <w:rPr>
          <w:rFonts w:ascii="Times New Roman" w:hAnsi="Times New Roman"/>
          <w:color w:val="000000"/>
        </w:rPr>
        <w:t>GPU</w:t>
      </w:r>
      <w:r w:rsidR="00465467">
        <w:rPr>
          <w:rFonts w:ascii="Times New Roman" w:hAnsi="Times New Roman"/>
          <w:color w:val="000000"/>
        </w:rPr>
        <w:t>直接无缝切换</w:t>
      </w:r>
      <w:r w:rsidR="00465467">
        <w:rPr>
          <w:rFonts w:ascii="Times New Roman" w:hAnsi="Times New Roman" w:hint="eastAsia"/>
          <w:color w:val="000000"/>
        </w:rPr>
        <w:t>。</w:t>
      </w:r>
    </w:p>
    <w:p w14:paraId="75783050" w14:textId="77777777" w:rsidR="00CD6175" w:rsidRDefault="00CD6175" w:rsidP="00A27957">
      <w:pPr>
        <w:ind w:firstLine="420"/>
        <w:rPr>
          <w:rFonts w:ascii="Times New Roman" w:hAnsi="Times New Roman"/>
          <w:color w:val="000000"/>
        </w:rPr>
      </w:pPr>
      <w:r w:rsidRPr="00CD6175">
        <w:rPr>
          <w:rFonts w:ascii="Times New Roman" w:hAnsi="Times New Roman"/>
          <w:color w:val="000000"/>
        </w:rPr>
        <w:t>Caffe</w:t>
      </w:r>
      <w:r w:rsidRPr="00CD6175">
        <w:rPr>
          <w:rFonts w:ascii="Times New Roman" w:hAnsi="Times New Roman"/>
          <w:color w:val="000000"/>
        </w:rPr>
        <w:t>框架主要有五个组件，</w:t>
      </w:r>
      <w:r w:rsidRPr="00CD6175">
        <w:rPr>
          <w:rFonts w:ascii="Times New Roman" w:hAnsi="Times New Roman"/>
          <w:color w:val="000000"/>
        </w:rPr>
        <w:t>Blob</w:t>
      </w:r>
      <w:r w:rsidRPr="00CD6175">
        <w:rPr>
          <w:rFonts w:ascii="Times New Roman" w:hAnsi="Times New Roman"/>
          <w:color w:val="000000"/>
        </w:rPr>
        <w:t>，</w:t>
      </w:r>
      <w:r w:rsidRPr="00CD6175">
        <w:rPr>
          <w:rFonts w:ascii="Times New Roman" w:hAnsi="Times New Roman"/>
          <w:color w:val="000000"/>
        </w:rPr>
        <w:t>Solver</w:t>
      </w:r>
      <w:r w:rsidRPr="00CD6175">
        <w:rPr>
          <w:rFonts w:ascii="Times New Roman" w:hAnsi="Times New Roman"/>
          <w:color w:val="000000"/>
        </w:rPr>
        <w:t>，</w:t>
      </w:r>
      <w:r w:rsidRPr="00CD6175">
        <w:rPr>
          <w:rFonts w:ascii="Times New Roman" w:hAnsi="Times New Roman"/>
          <w:color w:val="000000"/>
        </w:rPr>
        <w:t>Net</w:t>
      </w:r>
      <w:r w:rsidRPr="00CD6175">
        <w:rPr>
          <w:rFonts w:ascii="Times New Roman" w:hAnsi="Times New Roman"/>
          <w:color w:val="000000"/>
        </w:rPr>
        <w:t>，</w:t>
      </w:r>
      <w:r w:rsidRPr="00CD6175">
        <w:rPr>
          <w:rFonts w:ascii="Times New Roman" w:hAnsi="Times New Roman"/>
          <w:color w:val="000000"/>
        </w:rPr>
        <w:t>Layer</w:t>
      </w:r>
      <w:r w:rsidRPr="00CD6175">
        <w:rPr>
          <w:rFonts w:ascii="Times New Roman" w:hAnsi="Times New Roman"/>
          <w:color w:val="000000"/>
        </w:rPr>
        <w:t>，</w:t>
      </w:r>
      <w:r w:rsidRPr="00CD6175">
        <w:rPr>
          <w:rFonts w:ascii="Times New Roman" w:hAnsi="Times New Roman"/>
          <w:color w:val="000000"/>
        </w:rPr>
        <w:t>Proto</w:t>
      </w:r>
      <w:r>
        <w:rPr>
          <w:rFonts w:ascii="Times New Roman" w:hAnsi="Times New Roman"/>
          <w:color w:val="000000"/>
        </w:rPr>
        <w:t>，其结构图如</w:t>
      </w:r>
      <w:r w:rsidR="00CF54F3">
        <w:rPr>
          <w:rFonts w:ascii="Times New Roman" w:hAnsi="Times New Roman"/>
          <w:color w:val="000000"/>
        </w:rPr>
        <w:fldChar w:fldCharType="begin"/>
      </w:r>
      <w:r w:rsidR="00CF54F3">
        <w:rPr>
          <w:rFonts w:ascii="Times New Roman" w:hAnsi="Times New Roman"/>
          <w:color w:val="000000"/>
        </w:rPr>
        <w:instrText xml:space="preserve"> REF _Ref512525368 \r \h </w:instrText>
      </w:r>
      <w:r w:rsidR="00CF54F3">
        <w:rPr>
          <w:rFonts w:ascii="Times New Roman" w:hAnsi="Times New Roman"/>
          <w:color w:val="000000"/>
        </w:rPr>
      </w:r>
      <w:r w:rsidR="00CF54F3">
        <w:rPr>
          <w:rFonts w:ascii="Times New Roman" w:hAnsi="Times New Roman"/>
          <w:color w:val="000000"/>
        </w:rPr>
        <w:fldChar w:fldCharType="separate"/>
      </w:r>
      <w:r w:rsidR="00D02B87">
        <w:rPr>
          <w:rFonts w:ascii="Times New Roman" w:hAnsi="Times New Roman" w:hint="eastAsia"/>
          <w:color w:val="000000"/>
        </w:rPr>
        <w:t>图</w:t>
      </w:r>
      <w:r w:rsidR="00D02B87">
        <w:rPr>
          <w:rFonts w:ascii="Times New Roman" w:hAnsi="Times New Roman" w:hint="eastAsia"/>
          <w:color w:val="000000"/>
        </w:rPr>
        <w:t>8</w:t>
      </w:r>
      <w:r w:rsidR="00D02B87">
        <w:rPr>
          <w:rFonts w:ascii="Times New Roman" w:hAnsi="Times New Roman" w:hint="eastAsia"/>
          <w:color w:val="000000"/>
        </w:rPr>
        <w:t>：</w:t>
      </w:r>
      <w:r w:rsidR="00CF54F3">
        <w:rPr>
          <w:rFonts w:ascii="Times New Roman" w:hAnsi="Times New Roman"/>
          <w:color w:val="000000"/>
        </w:rPr>
        <w:fldChar w:fldCharType="end"/>
      </w:r>
      <w:r w:rsidRPr="00CD6175">
        <w:rPr>
          <w:rFonts w:ascii="Times New Roman" w:hAnsi="Times New Roman"/>
          <w:color w:val="000000"/>
        </w:rPr>
        <w:t>所示。</w:t>
      </w:r>
      <w:r w:rsidRPr="00CD6175">
        <w:rPr>
          <w:rFonts w:ascii="Times New Roman" w:hAnsi="Times New Roman"/>
          <w:color w:val="000000"/>
        </w:rPr>
        <w:t>Solver</w:t>
      </w:r>
      <w:r w:rsidRPr="00CD6175">
        <w:rPr>
          <w:rFonts w:ascii="Times New Roman" w:hAnsi="Times New Roman"/>
          <w:color w:val="000000"/>
        </w:rPr>
        <w:t>负责深度网络的训练，每个</w:t>
      </w:r>
      <w:r w:rsidRPr="00CD6175">
        <w:rPr>
          <w:rFonts w:ascii="Times New Roman" w:hAnsi="Times New Roman"/>
          <w:color w:val="000000"/>
        </w:rPr>
        <w:t>Solver</w:t>
      </w:r>
      <w:r w:rsidRPr="00CD6175">
        <w:rPr>
          <w:rFonts w:ascii="Times New Roman" w:hAnsi="Times New Roman"/>
          <w:color w:val="000000"/>
        </w:rPr>
        <w:t>中包含一个训练网络对象和一个测试网络对象。每个网络则由若干个</w:t>
      </w:r>
      <w:r w:rsidRPr="00CD6175">
        <w:rPr>
          <w:rFonts w:ascii="Times New Roman" w:hAnsi="Times New Roman"/>
          <w:color w:val="000000"/>
        </w:rPr>
        <w:t>Layer</w:t>
      </w:r>
      <w:r w:rsidRPr="00CD6175">
        <w:rPr>
          <w:rFonts w:ascii="Times New Roman" w:hAnsi="Times New Roman"/>
          <w:color w:val="000000"/>
        </w:rPr>
        <w:t>构成。每个</w:t>
      </w:r>
      <w:r w:rsidRPr="00CD6175">
        <w:rPr>
          <w:rFonts w:ascii="Times New Roman" w:hAnsi="Times New Roman"/>
          <w:color w:val="000000"/>
        </w:rPr>
        <w:t>Layer</w:t>
      </w:r>
      <w:r w:rsidRPr="00CD6175">
        <w:rPr>
          <w:rFonts w:ascii="Times New Roman" w:hAnsi="Times New Roman"/>
          <w:color w:val="000000"/>
        </w:rPr>
        <w:t>的输入和输出</w:t>
      </w:r>
      <w:r w:rsidRPr="00CD6175">
        <w:rPr>
          <w:rFonts w:ascii="Times New Roman" w:hAnsi="Times New Roman"/>
          <w:color w:val="000000"/>
        </w:rPr>
        <w:t>Feature map</w:t>
      </w:r>
      <w:r w:rsidRPr="00CD6175">
        <w:rPr>
          <w:rFonts w:ascii="Times New Roman" w:hAnsi="Times New Roman"/>
          <w:color w:val="000000"/>
        </w:rPr>
        <w:t>表示为</w:t>
      </w:r>
      <w:r w:rsidRPr="00CD6175">
        <w:rPr>
          <w:rFonts w:ascii="Times New Roman" w:hAnsi="Times New Roman"/>
          <w:color w:val="000000"/>
        </w:rPr>
        <w:t>Input Blob</w:t>
      </w:r>
      <w:r w:rsidRPr="00CD6175">
        <w:rPr>
          <w:rFonts w:ascii="Times New Roman" w:hAnsi="Times New Roman"/>
          <w:color w:val="000000"/>
        </w:rPr>
        <w:t>和</w:t>
      </w:r>
      <w:r w:rsidRPr="00CD6175">
        <w:rPr>
          <w:rFonts w:ascii="Times New Roman" w:hAnsi="Times New Roman"/>
          <w:color w:val="000000"/>
        </w:rPr>
        <w:t>Output Blob</w:t>
      </w:r>
      <w:r w:rsidRPr="00CD6175">
        <w:rPr>
          <w:rFonts w:ascii="Times New Roman" w:hAnsi="Times New Roman"/>
          <w:color w:val="000000"/>
        </w:rPr>
        <w:t>。</w:t>
      </w:r>
      <w:r w:rsidRPr="00CD6175">
        <w:rPr>
          <w:rFonts w:ascii="Times New Roman" w:hAnsi="Times New Roman"/>
          <w:color w:val="000000"/>
        </w:rPr>
        <w:t>Blob</w:t>
      </w:r>
      <w:r w:rsidRPr="00CD6175">
        <w:rPr>
          <w:rFonts w:ascii="Times New Roman" w:hAnsi="Times New Roman"/>
          <w:color w:val="000000"/>
        </w:rPr>
        <w:t>是</w:t>
      </w:r>
      <w:r w:rsidRPr="00CD6175">
        <w:rPr>
          <w:rFonts w:ascii="Times New Roman" w:hAnsi="Times New Roman"/>
          <w:color w:val="000000"/>
        </w:rPr>
        <w:t>Caffe</w:t>
      </w:r>
      <w:r w:rsidRPr="00CD6175">
        <w:rPr>
          <w:rFonts w:ascii="Times New Roman" w:hAnsi="Times New Roman"/>
          <w:color w:val="000000"/>
        </w:rPr>
        <w:t>实际存储数据的结构，是一个不定维的矩阵，在</w:t>
      </w:r>
      <w:r w:rsidRPr="00CD6175">
        <w:rPr>
          <w:rFonts w:ascii="Times New Roman" w:hAnsi="Times New Roman"/>
          <w:color w:val="000000"/>
        </w:rPr>
        <w:t>Caffe</w:t>
      </w:r>
      <w:r w:rsidRPr="00CD6175">
        <w:rPr>
          <w:rFonts w:ascii="Times New Roman" w:hAnsi="Times New Roman"/>
          <w:color w:val="000000"/>
        </w:rPr>
        <w:t>中一般用来表示一个拉直的四维矩阵，四个维度分别对应</w:t>
      </w:r>
      <w:r w:rsidRPr="00CD6175">
        <w:rPr>
          <w:rFonts w:ascii="Times New Roman" w:hAnsi="Times New Roman"/>
          <w:color w:val="000000"/>
        </w:rPr>
        <w:t>Batch Size</w:t>
      </w:r>
      <w:r w:rsidRPr="00CD6175">
        <w:rPr>
          <w:rFonts w:ascii="Times New Roman" w:hAnsi="Times New Roman"/>
          <w:color w:val="000000"/>
        </w:rPr>
        <w:t>（</w:t>
      </w:r>
      <w:r w:rsidRPr="00CD6175">
        <w:rPr>
          <w:rFonts w:ascii="Times New Roman" w:hAnsi="Times New Roman"/>
          <w:color w:val="000000"/>
        </w:rPr>
        <w:t>N</w:t>
      </w:r>
      <w:r w:rsidRPr="00CD6175">
        <w:rPr>
          <w:rFonts w:ascii="Times New Roman" w:hAnsi="Times New Roman"/>
          <w:color w:val="000000"/>
        </w:rPr>
        <w:t>），</w:t>
      </w:r>
      <w:r w:rsidRPr="00CD6175">
        <w:rPr>
          <w:rFonts w:ascii="Times New Roman" w:hAnsi="Times New Roman"/>
          <w:color w:val="000000"/>
        </w:rPr>
        <w:t>Feature Map</w:t>
      </w:r>
      <w:r w:rsidRPr="00CD6175">
        <w:rPr>
          <w:rFonts w:ascii="Times New Roman" w:hAnsi="Times New Roman"/>
          <w:color w:val="000000"/>
        </w:rPr>
        <w:t>的通道数（</w:t>
      </w:r>
      <w:r w:rsidRPr="00CD6175">
        <w:rPr>
          <w:rFonts w:ascii="Times New Roman" w:hAnsi="Times New Roman"/>
          <w:color w:val="000000"/>
        </w:rPr>
        <w:t>C</w:t>
      </w:r>
      <w:r w:rsidRPr="00CD6175">
        <w:rPr>
          <w:rFonts w:ascii="Times New Roman" w:hAnsi="Times New Roman"/>
          <w:color w:val="000000"/>
        </w:rPr>
        <w:t>），</w:t>
      </w:r>
      <w:r w:rsidRPr="00CD6175">
        <w:rPr>
          <w:rFonts w:ascii="Times New Roman" w:hAnsi="Times New Roman"/>
          <w:color w:val="000000"/>
        </w:rPr>
        <w:t>Feature Map</w:t>
      </w:r>
      <w:r w:rsidRPr="00CD6175">
        <w:rPr>
          <w:rFonts w:ascii="Times New Roman" w:hAnsi="Times New Roman"/>
          <w:color w:val="000000"/>
        </w:rPr>
        <w:t>高度</w:t>
      </w:r>
      <w:r w:rsidRPr="00CD6175">
        <w:rPr>
          <w:rFonts w:ascii="Times New Roman" w:hAnsi="Times New Roman"/>
          <w:color w:val="000000"/>
        </w:rPr>
        <w:t>(H)</w:t>
      </w:r>
      <w:r w:rsidRPr="00CD6175">
        <w:rPr>
          <w:rFonts w:ascii="Times New Roman" w:hAnsi="Times New Roman"/>
          <w:color w:val="000000"/>
        </w:rPr>
        <w:t>和宽度</w:t>
      </w:r>
      <w:r w:rsidRPr="00CD6175">
        <w:rPr>
          <w:rFonts w:ascii="Times New Roman" w:hAnsi="Times New Roman"/>
          <w:color w:val="000000"/>
        </w:rPr>
        <w:t>(W)</w:t>
      </w:r>
      <w:r w:rsidRPr="00CD6175">
        <w:rPr>
          <w:rFonts w:ascii="Times New Roman" w:hAnsi="Times New Roman"/>
          <w:color w:val="000000"/>
        </w:rPr>
        <w:t>。</w:t>
      </w:r>
      <w:r w:rsidRPr="00CD6175">
        <w:rPr>
          <w:rFonts w:ascii="Times New Roman" w:hAnsi="Times New Roman"/>
          <w:color w:val="000000"/>
        </w:rPr>
        <w:t>Proto</w:t>
      </w:r>
      <w:r w:rsidRPr="00CD6175">
        <w:rPr>
          <w:rFonts w:ascii="Times New Roman" w:hAnsi="Times New Roman"/>
          <w:color w:val="000000"/>
        </w:rPr>
        <w:t>则基于</w:t>
      </w:r>
      <w:r w:rsidRPr="00CD6175">
        <w:rPr>
          <w:rFonts w:ascii="Times New Roman" w:hAnsi="Times New Roman"/>
          <w:color w:val="000000"/>
        </w:rPr>
        <w:t>Google</w:t>
      </w:r>
      <w:r w:rsidRPr="00CD6175">
        <w:rPr>
          <w:rFonts w:ascii="Times New Roman" w:hAnsi="Times New Roman"/>
          <w:color w:val="000000"/>
        </w:rPr>
        <w:t>的</w:t>
      </w:r>
      <w:r w:rsidRPr="00CD6175">
        <w:rPr>
          <w:rFonts w:ascii="Times New Roman" w:hAnsi="Times New Roman"/>
          <w:color w:val="000000"/>
        </w:rPr>
        <w:t>Protobuf</w:t>
      </w:r>
      <w:r w:rsidRPr="00CD6175">
        <w:rPr>
          <w:rFonts w:ascii="Times New Roman" w:hAnsi="Times New Roman"/>
          <w:color w:val="000000"/>
        </w:rPr>
        <w:t>开源项目，是一种类似</w:t>
      </w:r>
      <w:r w:rsidRPr="00CD6175">
        <w:rPr>
          <w:rFonts w:ascii="Times New Roman" w:hAnsi="Times New Roman"/>
          <w:color w:val="000000"/>
        </w:rPr>
        <w:t>XML</w:t>
      </w:r>
      <w:r w:rsidRPr="00CD6175">
        <w:rPr>
          <w:rFonts w:ascii="Times New Roman" w:hAnsi="Times New Roman"/>
          <w:color w:val="000000"/>
        </w:rPr>
        <w:t>的数据交换格式，用户只需要按格式定义对象的数据成员，可以在多种语言中实现对象的序列化与反序列化，在</w:t>
      </w:r>
      <w:r w:rsidRPr="00CD6175">
        <w:rPr>
          <w:rFonts w:ascii="Times New Roman" w:hAnsi="Times New Roman"/>
          <w:color w:val="000000"/>
        </w:rPr>
        <w:t>Caffe</w:t>
      </w:r>
      <w:r w:rsidRPr="00CD6175">
        <w:rPr>
          <w:rFonts w:ascii="Times New Roman" w:hAnsi="Times New Roman"/>
          <w:color w:val="000000"/>
        </w:rPr>
        <w:t>中用于网络模型的结构定义、存储和读取。</w:t>
      </w:r>
    </w:p>
    <w:p w14:paraId="1EE2651A" w14:textId="77777777" w:rsidR="00CD6175" w:rsidRDefault="000A2C20" w:rsidP="00A27957">
      <w:pPr>
        <w:ind w:firstLine="420"/>
        <w:rPr>
          <w:noProof/>
        </w:rPr>
      </w:pPr>
      <w:r w:rsidRPr="00A87DCD">
        <w:rPr>
          <w:noProof/>
        </w:rPr>
        <w:lastRenderedPageBreak/>
        <w:drawing>
          <wp:inline distT="0" distB="0" distL="0" distR="0" wp14:anchorId="22A7DF18" wp14:editId="1D266EBE">
            <wp:extent cx="4230370" cy="2035810"/>
            <wp:effectExtent l="0" t="0" r="0" b="25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0370" cy="2035810"/>
                    </a:xfrm>
                    <a:prstGeom prst="rect">
                      <a:avLst/>
                    </a:prstGeom>
                    <a:noFill/>
                    <a:ln>
                      <a:noFill/>
                    </a:ln>
                  </pic:spPr>
                </pic:pic>
              </a:graphicData>
            </a:graphic>
          </wp:inline>
        </w:drawing>
      </w:r>
    </w:p>
    <w:p w14:paraId="6E4D499E" w14:textId="77777777" w:rsidR="00CD6175" w:rsidRPr="00CD6175" w:rsidRDefault="00CD6175" w:rsidP="00CD6175">
      <w:pPr>
        <w:pStyle w:val="T"/>
        <w:rPr>
          <w:rFonts w:ascii="Times New Roman" w:hAnsi="Times New Roman"/>
          <w:color w:val="000000"/>
        </w:rPr>
      </w:pPr>
      <w:bookmarkStart w:id="195" w:name="_Ref512525368"/>
      <w:r>
        <w:rPr>
          <w:noProof/>
        </w:rPr>
        <w:t>Caffe</w:t>
      </w:r>
      <w:r>
        <w:rPr>
          <w:noProof/>
        </w:rPr>
        <w:t>源码总体架构图</w:t>
      </w:r>
      <w:bookmarkEnd w:id="195"/>
    </w:p>
    <w:p w14:paraId="260E34ED" w14:textId="77777777" w:rsidR="00A27957" w:rsidRDefault="00243A69" w:rsidP="00A27957">
      <w:pPr>
        <w:pStyle w:val="Heading3"/>
      </w:pPr>
      <w:r>
        <w:rPr>
          <w:rFonts w:hint="eastAsia"/>
        </w:rPr>
        <w:t>图像资源库</w:t>
      </w:r>
    </w:p>
    <w:p w14:paraId="0A112BC3" w14:textId="77777777" w:rsidR="00243A69" w:rsidRDefault="00AD04CD" w:rsidP="00243A69">
      <w:pPr>
        <w:ind w:firstLine="420"/>
      </w:pPr>
      <w:r>
        <w:rPr>
          <w:rFonts w:hint="eastAsia"/>
        </w:rPr>
        <w:t>深度</w:t>
      </w:r>
      <w:r>
        <w:t>学习需要大量的数据作为输入，</w:t>
      </w:r>
      <w:r>
        <w:rPr>
          <w:rFonts w:hint="eastAsia"/>
        </w:rPr>
        <w:t>人脸</w:t>
      </w:r>
      <w:r>
        <w:t>识别的数据可以</w:t>
      </w:r>
      <w:r>
        <w:rPr>
          <w:rFonts w:hint="eastAsia"/>
        </w:rPr>
        <w:t>直接</w:t>
      </w:r>
      <w:r>
        <w:t>使用现有的图像资源数据库。</w:t>
      </w:r>
      <w:r>
        <w:rPr>
          <w:rFonts w:hint="eastAsia"/>
        </w:rPr>
        <w:t>从而进行人脸</w:t>
      </w:r>
      <w:r>
        <w:t>识别模型的训练，</w:t>
      </w:r>
      <w:r>
        <w:rPr>
          <w:rFonts w:hint="eastAsia"/>
        </w:rPr>
        <w:t>测试</w:t>
      </w:r>
      <w:r>
        <w:t>与优化。</w:t>
      </w:r>
      <w:r>
        <w:rPr>
          <w:rFonts w:hint="eastAsia"/>
        </w:rPr>
        <w:t>常用</w:t>
      </w:r>
      <w:r>
        <w:t>的</w:t>
      </w:r>
      <w:r>
        <w:rPr>
          <w:rFonts w:hint="eastAsia"/>
        </w:rPr>
        <w:t>人脸</w:t>
      </w:r>
      <w:r>
        <w:t>识别库有</w:t>
      </w:r>
      <w:r>
        <w:rPr>
          <w:rFonts w:hint="eastAsia"/>
        </w:rPr>
        <w:t>Y</w:t>
      </w:r>
      <w:r>
        <w:t>outube Face</w:t>
      </w:r>
      <w:r>
        <w:t>，</w:t>
      </w:r>
      <w:r>
        <w:rPr>
          <w:rFonts w:hint="eastAsia"/>
        </w:rPr>
        <w:t>LFW(Labeling Faces Wild)</w:t>
      </w:r>
      <w:r>
        <w:rPr>
          <w:rFonts w:hint="eastAsia"/>
        </w:rPr>
        <w:t>，</w:t>
      </w:r>
      <w:r>
        <w:rPr>
          <w:rFonts w:hint="eastAsia"/>
        </w:rPr>
        <w:t>Celeb</w:t>
      </w:r>
      <w:r>
        <w:t>Faces(A)</w:t>
      </w:r>
      <w:r>
        <w:rPr>
          <w:rFonts w:hint="eastAsia"/>
        </w:rPr>
        <w:t>，</w:t>
      </w:r>
      <w:r>
        <w:t>MegaFace</w:t>
      </w:r>
      <w:r>
        <w:t>，</w:t>
      </w:r>
      <w:r>
        <w:t>CASIA WebFace</w:t>
      </w:r>
      <w:r>
        <w:rPr>
          <w:rFonts w:hint="eastAsia"/>
        </w:rPr>
        <w:t>等等</w:t>
      </w:r>
      <w:r w:rsidR="00031F85">
        <w:rPr>
          <w:rFonts w:hint="eastAsia"/>
        </w:rPr>
        <w:t>，</w:t>
      </w:r>
      <w:r w:rsidR="00031F85">
        <w:t>具体描述和应用见</w:t>
      </w:r>
      <w:r w:rsidR="00031F85">
        <w:fldChar w:fldCharType="begin"/>
      </w:r>
      <w:r w:rsidR="00031F85">
        <w:instrText xml:space="preserve"> REF _Ref512527701 \n \h </w:instrText>
      </w:r>
      <w:r w:rsidR="00031F85">
        <w:fldChar w:fldCharType="separate"/>
      </w:r>
      <w:r w:rsidR="00031F85">
        <w:rPr>
          <w:rFonts w:hint="eastAsia"/>
        </w:rPr>
        <w:t>表</w:t>
      </w:r>
      <w:r w:rsidR="00031F85">
        <w:rPr>
          <w:rFonts w:hint="eastAsia"/>
        </w:rPr>
        <w:t>1</w:t>
      </w:r>
      <w:r w:rsidR="00031F85">
        <w:rPr>
          <w:rFonts w:hint="eastAsia"/>
        </w:rPr>
        <w:t>：</w:t>
      </w:r>
      <w:r w:rsidR="00031F85">
        <w:fldChar w:fldCharType="end"/>
      </w:r>
      <w:r>
        <w:t>。</w:t>
      </w:r>
      <w:r w:rsidR="008850DA">
        <w:rPr>
          <w:rFonts w:hint="eastAsia"/>
        </w:rPr>
        <w:t>这些</w:t>
      </w:r>
      <w:r w:rsidR="008850DA">
        <w:t>数据</w:t>
      </w:r>
      <w:r w:rsidR="008850DA">
        <w:rPr>
          <w:rFonts w:hint="eastAsia"/>
        </w:rPr>
        <w:t>库可以</w:t>
      </w:r>
      <w:r w:rsidR="008850DA">
        <w:t>从其对应的官方网站上进行下载和使用，</w:t>
      </w:r>
      <w:r w:rsidR="002037DA">
        <w:rPr>
          <w:rFonts w:hint="eastAsia"/>
        </w:rPr>
        <w:t>另外</w:t>
      </w:r>
      <w:r w:rsidR="002037DA">
        <w:t>还有不少其他的人脸数据库，</w:t>
      </w:r>
      <w:r w:rsidR="002037DA">
        <w:rPr>
          <w:rFonts w:hint="eastAsia"/>
        </w:rPr>
        <w:t>不在这里一一</w:t>
      </w:r>
      <w:r w:rsidR="002037DA">
        <w:t>描述，读者可以根据自己的</w:t>
      </w:r>
      <w:r w:rsidR="002037DA">
        <w:rPr>
          <w:rFonts w:hint="eastAsia"/>
        </w:rPr>
        <w:t>需要</w:t>
      </w:r>
      <w:r w:rsidR="002037DA">
        <w:t>选择合适</w:t>
      </w:r>
      <w:r w:rsidR="002037DA">
        <w:rPr>
          <w:rFonts w:hint="eastAsia"/>
        </w:rPr>
        <w:t>的</w:t>
      </w:r>
      <w:r w:rsidR="002037DA">
        <w:t>数据库</w:t>
      </w:r>
      <w:r w:rsidR="008850DA">
        <w:rPr>
          <w:rFonts w:hint="eastAsia"/>
        </w:rPr>
        <w:t>进行</w:t>
      </w:r>
      <w:r w:rsidR="008850DA">
        <w:t>使用</w:t>
      </w:r>
      <w:r w:rsidR="002037DA">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1"/>
        <w:gridCol w:w="3737"/>
        <w:gridCol w:w="2908"/>
      </w:tblGrid>
      <w:tr w:rsidR="00DA2883" w14:paraId="55F9AE69" w14:textId="77777777" w:rsidTr="005B73BE">
        <w:tc>
          <w:tcPr>
            <w:tcW w:w="1668" w:type="dxa"/>
            <w:shd w:val="clear" w:color="auto" w:fill="auto"/>
          </w:tcPr>
          <w:p w14:paraId="4FC88C24" w14:textId="77777777" w:rsidR="00DA2883" w:rsidRPr="005B73BE" w:rsidRDefault="00DA2883" w:rsidP="005B73BE">
            <w:pPr>
              <w:ind w:firstLineChars="0" w:firstLine="0"/>
              <w:jc w:val="center"/>
              <w:rPr>
                <w:b/>
              </w:rPr>
            </w:pPr>
            <w:r w:rsidRPr="005B73BE">
              <w:rPr>
                <w:rFonts w:hint="eastAsia"/>
                <w:b/>
              </w:rPr>
              <w:t>数据库</w:t>
            </w:r>
          </w:p>
        </w:tc>
        <w:tc>
          <w:tcPr>
            <w:tcW w:w="3827" w:type="dxa"/>
            <w:shd w:val="clear" w:color="auto" w:fill="auto"/>
          </w:tcPr>
          <w:p w14:paraId="5BB512AC" w14:textId="77777777" w:rsidR="00DA2883" w:rsidRPr="005B73BE" w:rsidRDefault="00DA2883" w:rsidP="005B73BE">
            <w:pPr>
              <w:ind w:firstLineChars="0" w:firstLine="0"/>
              <w:jc w:val="center"/>
              <w:rPr>
                <w:b/>
              </w:rPr>
            </w:pPr>
            <w:r w:rsidRPr="005B73BE">
              <w:rPr>
                <w:rFonts w:hint="eastAsia"/>
                <w:b/>
              </w:rPr>
              <w:t>描述</w:t>
            </w:r>
          </w:p>
        </w:tc>
        <w:tc>
          <w:tcPr>
            <w:tcW w:w="2977" w:type="dxa"/>
            <w:shd w:val="clear" w:color="auto" w:fill="auto"/>
          </w:tcPr>
          <w:p w14:paraId="4C9A4945" w14:textId="77777777" w:rsidR="00DA2883" w:rsidRPr="005B73BE" w:rsidRDefault="00DA2883" w:rsidP="005B73BE">
            <w:pPr>
              <w:ind w:firstLineChars="0" w:firstLine="0"/>
              <w:jc w:val="center"/>
              <w:rPr>
                <w:b/>
              </w:rPr>
            </w:pPr>
            <w:r w:rsidRPr="005B73BE">
              <w:rPr>
                <w:rFonts w:hint="eastAsia"/>
                <w:b/>
              </w:rPr>
              <w:t>应用</w:t>
            </w:r>
          </w:p>
        </w:tc>
      </w:tr>
      <w:tr w:rsidR="00DA2883" w14:paraId="238E0835" w14:textId="77777777" w:rsidTr="005B73BE">
        <w:tc>
          <w:tcPr>
            <w:tcW w:w="1668" w:type="dxa"/>
            <w:shd w:val="clear" w:color="auto" w:fill="auto"/>
          </w:tcPr>
          <w:p w14:paraId="66A4E3E2" w14:textId="77777777" w:rsidR="00DA2883" w:rsidRPr="00761D4C" w:rsidRDefault="00DA2883" w:rsidP="005B73BE">
            <w:pPr>
              <w:ind w:firstLineChars="0" w:firstLine="0"/>
              <w:jc w:val="left"/>
              <w:rPr>
                <w:rFonts w:cs="Calibri"/>
              </w:rPr>
            </w:pPr>
            <w:r w:rsidRPr="00761D4C">
              <w:rPr>
                <w:rFonts w:cs="Calibri"/>
                <w:b/>
                <w:bCs/>
                <w:color w:val="333333"/>
              </w:rPr>
              <w:t>YouTube Face</w:t>
            </w:r>
          </w:p>
        </w:tc>
        <w:tc>
          <w:tcPr>
            <w:tcW w:w="3827" w:type="dxa"/>
            <w:shd w:val="clear" w:color="auto" w:fill="auto"/>
          </w:tcPr>
          <w:p w14:paraId="5EC74AF6" w14:textId="77777777" w:rsidR="00DA2883" w:rsidRDefault="00DA2883" w:rsidP="005B73BE">
            <w:pPr>
              <w:ind w:firstLineChars="0" w:firstLine="0"/>
              <w:jc w:val="left"/>
            </w:pPr>
            <w:r w:rsidRPr="005B73BE">
              <w:rPr>
                <w:rFonts w:ascii="Arial" w:hAnsi="Arial" w:cs="Arial"/>
                <w:color w:val="333333"/>
              </w:rPr>
              <w:t>1,595</w:t>
            </w:r>
            <w:r w:rsidRPr="005B73BE">
              <w:rPr>
                <w:rFonts w:ascii="Arial" w:hAnsi="Arial" w:cs="Arial"/>
                <w:color w:val="333333"/>
              </w:rPr>
              <w:t>个人</w:t>
            </w:r>
            <w:r w:rsidRPr="005B73BE">
              <w:rPr>
                <w:rFonts w:ascii="Arial" w:hAnsi="Arial" w:cs="Arial"/>
                <w:color w:val="333333"/>
              </w:rPr>
              <w:t xml:space="preserve"> 3,425</w:t>
            </w:r>
            <w:r w:rsidRPr="005B73BE">
              <w:rPr>
                <w:rFonts w:ascii="Arial" w:hAnsi="Arial" w:cs="Arial"/>
                <w:color w:val="333333"/>
              </w:rPr>
              <w:t>段视频</w:t>
            </w:r>
          </w:p>
        </w:tc>
        <w:tc>
          <w:tcPr>
            <w:tcW w:w="2977" w:type="dxa"/>
            <w:shd w:val="clear" w:color="auto" w:fill="auto"/>
          </w:tcPr>
          <w:p w14:paraId="1E93B4DB" w14:textId="77777777" w:rsidR="00DA2883" w:rsidRDefault="00DA2883" w:rsidP="005B73BE">
            <w:pPr>
              <w:ind w:firstLineChars="0" w:firstLine="0"/>
              <w:jc w:val="left"/>
            </w:pPr>
            <w:r w:rsidRPr="005B73BE">
              <w:rPr>
                <w:rFonts w:ascii="Arial" w:hAnsi="Arial" w:cs="Arial"/>
                <w:color w:val="333333"/>
              </w:rPr>
              <w:t>非限制场景、视频</w:t>
            </w:r>
          </w:p>
        </w:tc>
      </w:tr>
      <w:tr w:rsidR="00DA2883" w14:paraId="02F0278D" w14:textId="77777777" w:rsidTr="005B73BE">
        <w:tc>
          <w:tcPr>
            <w:tcW w:w="1668" w:type="dxa"/>
            <w:shd w:val="clear" w:color="auto" w:fill="auto"/>
          </w:tcPr>
          <w:p w14:paraId="1ADD9A25" w14:textId="77777777" w:rsidR="00DA2883" w:rsidRPr="00761D4C" w:rsidRDefault="00DA2883" w:rsidP="005B73BE">
            <w:pPr>
              <w:ind w:firstLineChars="0" w:firstLine="0"/>
              <w:jc w:val="left"/>
              <w:rPr>
                <w:rFonts w:cs="Calibri"/>
              </w:rPr>
            </w:pPr>
            <w:r w:rsidRPr="00761D4C">
              <w:rPr>
                <w:rFonts w:cs="Calibri"/>
                <w:b/>
                <w:bCs/>
                <w:color w:val="333333"/>
              </w:rPr>
              <w:t>LFW</w:t>
            </w:r>
          </w:p>
        </w:tc>
        <w:tc>
          <w:tcPr>
            <w:tcW w:w="3827" w:type="dxa"/>
            <w:shd w:val="clear" w:color="auto" w:fill="auto"/>
          </w:tcPr>
          <w:p w14:paraId="426F3C75" w14:textId="77777777" w:rsidR="00DA2883" w:rsidRPr="00DA2883" w:rsidRDefault="00DA2883" w:rsidP="005B73BE">
            <w:pPr>
              <w:ind w:firstLineChars="0" w:firstLine="0"/>
              <w:jc w:val="left"/>
            </w:pPr>
            <w:r w:rsidRPr="005B73BE">
              <w:rPr>
                <w:rFonts w:ascii="Arial" w:hAnsi="Arial" w:cs="Arial"/>
                <w:color w:val="333333"/>
                <w:kern w:val="0"/>
              </w:rPr>
              <w:t>5k+</w:t>
            </w:r>
            <w:r w:rsidRPr="005B73BE">
              <w:rPr>
                <w:rFonts w:ascii="Arial" w:hAnsi="Arial" w:cs="Arial"/>
                <w:color w:val="333333"/>
                <w:kern w:val="0"/>
              </w:rPr>
              <w:t>人脸，超过</w:t>
            </w:r>
            <w:r w:rsidRPr="005B73BE">
              <w:rPr>
                <w:rFonts w:ascii="Arial" w:hAnsi="Arial" w:cs="Arial"/>
                <w:color w:val="333333"/>
                <w:kern w:val="0"/>
              </w:rPr>
              <w:t>10K</w:t>
            </w:r>
            <w:r w:rsidRPr="005B73BE">
              <w:rPr>
                <w:rFonts w:ascii="Arial" w:hAnsi="Arial" w:cs="Arial"/>
                <w:color w:val="333333"/>
                <w:kern w:val="0"/>
              </w:rPr>
              <w:t>张图片</w:t>
            </w:r>
          </w:p>
        </w:tc>
        <w:tc>
          <w:tcPr>
            <w:tcW w:w="2977" w:type="dxa"/>
            <w:shd w:val="clear" w:color="auto" w:fill="auto"/>
          </w:tcPr>
          <w:p w14:paraId="406F2521" w14:textId="77777777" w:rsidR="00DA2883" w:rsidRDefault="00DA2883" w:rsidP="005B73BE">
            <w:pPr>
              <w:ind w:firstLineChars="0" w:firstLine="0"/>
              <w:jc w:val="left"/>
            </w:pPr>
            <w:r w:rsidRPr="005B73BE">
              <w:rPr>
                <w:rFonts w:ascii="Arial" w:hAnsi="Arial" w:cs="Arial"/>
                <w:color w:val="333333"/>
              </w:rPr>
              <w:t>标准的人脸识别数据集</w:t>
            </w:r>
          </w:p>
        </w:tc>
      </w:tr>
      <w:tr w:rsidR="00DA2883" w14:paraId="3C72CF47" w14:textId="77777777" w:rsidTr="005B73BE">
        <w:tc>
          <w:tcPr>
            <w:tcW w:w="1668" w:type="dxa"/>
            <w:shd w:val="clear" w:color="auto" w:fill="auto"/>
          </w:tcPr>
          <w:p w14:paraId="522A076A" w14:textId="77777777" w:rsidR="00DA2883" w:rsidRPr="00761D4C" w:rsidRDefault="00DA2883" w:rsidP="005B73BE">
            <w:pPr>
              <w:ind w:firstLineChars="0" w:firstLine="0"/>
              <w:jc w:val="left"/>
              <w:rPr>
                <w:rFonts w:cs="Calibri"/>
                <w:b/>
              </w:rPr>
            </w:pPr>
            <w:r w:rsidRPr="00761D4C">
              <w:rPr>
                <w:rFonts w:cs="Calibri"/>
                <w:b/>
                <w:color w:val="333333"/>
              </w:rPr>
              <w:t>CeleBrayA</w:t>
            </w:r>
          </w:p>
        </w:tc>
        <w:tc>
          <w:tcPr>
            <w:tcW w:w="3827" w:type="dxa"/>
            <w:shd w:val="clear" w:color="auto" w:fill="auto"/>
          </w:tcPr>
          <w:p w14:paraId="316B5A62" w14:textId="77777777" w:rsidR="00DA2883" w:rsidRDefault="00DA2883" w:rsidP="005B73BE">
            <w:pPr>
              <w:ind w:firstLineChars="0" w:firstLine="0"/>
            </w:pPr>
            <w:r w:rsidRPr="005B73BE">
              <w:rPr>
                <w:rFonts w:ascii="Arial" w:hAnsi="Arial" w:cs="Arial"/>
                <w:color w:val="333333"/>
              </w:rPr>
              <w:t>200k</w:t>
            </w:r>
            <w:r w:rsidRPr="005B73BE">
              <w:rPr>
                <w:rFonts w:ascii="Arial" w:hAnsi="Arial" w:cs="Arial"/>
                <w:color w:val="333333"/>
              </w:rPr>
              <w:t>张人脸图像</w:t>
            </w:r>
            <w:r w:rsidRPr="005B73BE">
              <w:rPr>
                <w:rFonts w:ascii="Arial" w:hAnsi="Arial" w:cs="Arial"/>
                <w:color w:val="333333"/>
              </w:rPr>
              <w:t>40</w:t>
            </w:r>
            <w:r w:rsidRPr="005B73BE">
              <w:rPr>
                <w:rFonts w:ascii="Arial" w:hAnsi="Arial" w:cs="Arial"/>
                <w:color w:val="333333"/>
              </w:rPr>
              <w:t>多种人脸属性</w:t>
            </w:r>
          </w:p>
        </w:tc>
        <w:tc>
          <w:tcPr>
            <w:tcW w:w="2977" w:type="dxa"/>
            <w:shd w:val="clear" w:color="auto" w:fill="auto"/>
          </w:tcPr>
          <w:p w14:paraId="7E772928" w14:textId="77777777" w:rsidR="00DA2883" w:rsidRDefault="00DA2883" w:rsidP="005B73BE">
            <w:pPr>
              <w:ind w:firstLineChars="0" w:firstLine="0"/>
              <w:jc w:val="left"/>
            </w:pPr>
            <w:r w:rsidRPr="005B73BE">
              <w:rPr>
                <w:rFonts w:ascii="Arial" w:hAnsi="Arial" w:cs="Arial"/>
                <w:color w:val="333333"/>
                <w:kern w:val="0"/>
              </w:rPr>
              <w:t>人脸属性识别</w:t>
            </w:r>
          </w:p>
        </w:tc>
      </w:tr>
      <w:tr w:rsidR="00DA2883" w14:paraId="1E53D3DB" w14:textId="77777777" w:rsidTr="005B73BE">
        <w:tc>
          <w:tcPr>
            <w:tcW w:w="1668" w:type="dxa"/>
            <w:shd w:val="clear" w:color="auto" w:fill="auto"/>
          </w:tcPr>
          <w:p w14:paraId="1B86B86D" w14:textId="77777777" w:rsidR="00DA2883" w:rsidRPr="00761D4C" w:rsidRDefault="00DA2883" w:rsidP="005B73BE">
            <w:pPr>
              <w:ind w:firstLineChars="0" w:firstLine="0"/>
              <w:jc w:val="left"/>
              <w:rPr>
                <w:rFonts w:cs="Calibri"/>
              </w:rPr>
            </w:pPr>
            <w:r w:rsidRPr="00761D4C">
              <w:rPr>
                <w:rFonts w:cs="Calibri"/>
                <w:b/>
                <w:bCs/>
                <w:color w:val="333333"/>
              </w:rPr>
              <w:t>MegaFace</w:t>
            </w:r>
          </w:p>
        </w:tc>
        <w:tc>
          <w:tcPr>
            <w:tcW w:w="3827" w:type="dxa"/>
            <w:shd w:val="clear" w:color="auto" w:fill="auto"/>
          </w:tcPr>
          <w:p w14:paraId="1A5DFB13" w14:textId="77777777" w:rsidR="00DA2883" w:rsidRDefault="00DA2883" w:rsidP="005B73BE">
            <w:pPr>
              <w:ind w:firstLineChars="0" w:firstLine="0"/>
              <w:jc w:val="left"/>
            </w:pPr>
            <w:r w:rsidRPr="005B73BE">
              <w:rPr>
                <w:rFonts w:ascii="Arial" w:hAnsi="Arial" w:cs="Arial"/>
                <w:color w:val="333333"/>
              </w:rPr>
              <w:t>690k</w:t>
            </w:r>
            <w:r w:rsidRPr="005B73BE">
              <w:rPr>
                <w:rFonts w:ascii="Arial" w:hAnsi="Arial" w:cs="Arial"/>
                <w:color w:val="333333"/>
              </w:rPr>
              <w:t>不同的人的</w:t>
            </w:r>
            <w:r w:rsidRPr="005B73BE">
              <w:rPr>
                <w:rFonts w:ascii="Arial" w:hAnsi="Arial" w:cs="Arial"/>
                <w:color w:val="333333"/>
              </w:rPr>
              <w:t>1000k</w:t>
            </w:r>
            <w:r w:rsidRPr="005B73BE">
              <w:rPr>
                <w:rFonts w:ascii="Arial" w:hAnsi="Arial" w:cs="Arial"/>
                <w:color w:val="333333"/>
              </w:rPr>
              <w:t>人脸图像</w:t>
            </w:r>
          </w:p>
        </w:tc>
        <w:tc>
          <w:tcPr>
            <w:tcW w:w="2977" w:type="dxa"/>
            <w:shd w:val="clear" w:color="auto" w:fill="auto"/>
          </w:tcPr>
          <w:p w14:paraId="2275DAB3" w14:textId="77777777" w:rsidR="00DA2883" w:rsidRDefault="00DA2883" w:rsidP="005B73BE">
            <w:pPr>
              <w:ind w:firstLineChars="0" w:firstLine="0"/>
              <w:jc w:val="left"/>
            </w:pPr>
            <w:r w:rsidRPr="005B73BE">
              <w:rPr>
                <w:rFonts w:ascii="Arial" w:hAnsi="Arial" w:cs="Arial"/>
                <w:color w:val="333333"/>
              </w:rPr>
              <w:t>新的人脸识别评测集合</w:t>
            </w:r>
          </w:p>
        </w:tc>
      </w:tr>
      <w:tr w:rsidR="00DA2883" w14:paraId="6DDCE8B2" w14:textId="77777777" w:rsidTr="005B73BE">
        <w:tc>
          <w:tcPr>
            <w:tcW w:w="1668" w:type="dxa"/>
            <w:shd w:val="clear" w:color="auto" w:fill="auto"/>
          </w:tcPr>
          <w:p w14:paraId="10F32F56" w14:textId="77777777" w:rsidR="00DA2883" w:rsidRPr="00761D4C" w:rsidRDefault="00DA2883" w:rsidP="005B73BE">
            <w:pPr>
              <w:ind w:firstLineChars="0" w:firstLine="0"/>
              <w:jc w:val="left"/>
              <w:rPr>
                <w:rFonts w:cs="Calibri"/>
              </w:rPr>
            </w:pPr>
            <w:r w:rsidRPr="00761D4C">
              <w:rPr>
                <w:rFonts w:cs="Calibri"/>
                <w:b/>
                <w:bCs/>
                <w:color w:val="333333"/>
              </w:rPr>
              <w:t>WebFace</w:t>
            </w:r>
          </w:p>
        </w:tc>
        <w:tc>
          <w:tcPr>
            <w:tcW w:w="3827" w:type="dxa"/>
            <w:shd w:val="clear" w:color="auto" w:fill="auto"/>
          </w:tcPr>
          <w:p w14:paraId="5C6BA140" w14:textId="77777777" w:rsidR="00DA2883" w:rsidRDefault="00DA2883" w:rsidP="005B73BE">
            <w:pPr>
              <w:ind w:firstLineChars="0" w:firstLine="0"/>
              <w:jc w:val="left"/>
            </w:pPr>
            <w:r w:rsidRPr="005B73BE">
              <w:rPr>
                <w:rFonts w:ascii="Arial" w:hAnsi="Arial" w:cs="Arial"/>
                <w:color w:val="333333"/>
              </w:rPr>
              <w:t>10k+</w:t>
            </w:r>
            <w:r w:rsidRPr="005B73BE">
              <w:rPr>
                <w:rFonts w:ascii="Arial" w:hAnsi="Arial" w:cs="Arial"/>
                <w:color w:val="333333"/>
              </w:rPr>
              <w:t>人，约</w:t>
            </w:r>
            <w:r w:rsidRPr="005B73BE">
              <w:rPr>
                <w:rFonts w:ascii="Arial" w:hAnsi="Arial" w:cs="Arial"/>
                <w:color w:val="333333"/>
              </w:rPr>
              <w:t>500K</w:t>
            </w:r>
            <w:r w:rsidRPr="005B73BE">
              <w:rPr>
                <w:rFonts w:ascii="Arial" w:hAnsi="Arial" w:cs="Arial"/>
                <w:color w:val="333333"/>
              </w:rPr>
              <w:t>张图片</w:t>
            </w:r>
          </w:p>
        </w:tc>
        <w:tc>
          <w:tcPr>
            <w:tcW w:w="2977" w:type="dxa"/>
            <w:shd w:val="clear" w:color="auto" w:fill="auto"/>
          </w:tcPr>
          <w:p w14:paraId="2815F822" w14:textId="77777777" w:rsidR="00DA2883" w:rsidRDefault="00DA2883" w:rsidP="005B73BE">
            <w:pPr>
              <w:ind w:firstLineChars="0" w:firstLine="0"/>
              <w:jc w:val="left"/>
            </w:pPr>
            <w:r w:rsidRPr="005B73BE">
              <w:rPr>
                <w:rFonts w:ascii="Arial" w:hAnsi="Arial" w:cs="Arial"/>
                <w:color w:val="333333"/>
              </w:rPr>
              <w:t>非限制场景</w:t>
            </w:r>
          </w:p>
        </w:tc>
      </w:tr>
    </w:tbl>
    <w:p w14:paraId="4ED7E548" w14:textId="77777777" w:rsidR="00DA2883" w:rsidRDefault="00DA2883" w:rsidP="00DA2883">
      <w:pPr>
        <w:pStyle w:val="B"/>
      </w:pPr>
      <w:bookmarkStart w:id="196" w:name="_Ref512527701"/>
      <w:r>
        <w:rPr>
          <w:rFonts w:hint="eastAsia"/>
        </w:rPr>
        <w:t>常用</w:t>
      </w:r>
      <w:r>
        <w:t>的人脸识别数据库</w:t>
      </w:r>
      <w:bookmarkEnd w:id="196"/>
    </w:p>
    <w:p w14:paraId="4B83D54B" w14:textId="77777777" w:rsidR="00243A69" w:rsidRDefault="00DC0B88" w:rsidP="00243A69">
      <w:pPr>
        <w:pStyle w:val="Heading3"/>
      </w:pPr>
      <w:r>
        <w:rPr>
          <w:rFonts w:hint="eastAsia"/>
        </w:rPr>
        <w:t>开源的算法模型</w:t>
      </w:r>
    </w:p>
    <w:p w14:paraId="1B9A8BCB" w14:textId="77777777" w:rsidR="00CD4A97" w:rsidRPr="00DA4B7D" w:rsidRDefault="003C3EF5" w:rsidP="00CD4A97">
      <w:pPr>
        <w:ind w:firstLine="420"/>
        <w:rPr>
          <w:rFonts w:ascii="宋体" w:hAnsi="宋体"/>
        </w:rPr>
      </w:pPr>
      <w:r>
        <w:rPr>
          <w:rFonts w:ascii="宋体" w:hAnsi="宋体" w:hint="eastAsia"/>
        </w:rPr>
        <w:t>计算机视觉</w:t>
      </w:r>
      <w:r>
        <w:rPr>
          <w:rFonts w:ascii="宋体" w:hAnsi="宋体"/>
        </w:rPr>
        <w:t>有很多开源的算法模型，</w:t>
      </w:r>
      <w:r w:rsidR="00135E20" w:rsidRPr="00DA4B7D">
        <w:rPr>
          <w:rFonts w:ascii="宋体" w:hAnsi="宋体" w:hint="eastAsia"/>
        </w:rPr>
        <w:t>这</w:t>
      </w:r>
      <w:r w:rsidR="00135E20">
        <w:rPr>
          <w:rFonts w:ascii="宋体" w:hAnsi="宋体" w:hint="eastAsia"/>
        </w:rPr>
        <w:t>些</w:t>
      </w:r>
      <w:r w:rsidR="00135E20" w:rsidRPr="00DA4B7D">
        <w:rPr>
          <w:rFonts w:ascii="宋体" w:hAnsi="宋体" w:hint="eastAsia"/>
        </w:rPr>
        <w:t>算法模型基于特定的人脸识别样本会做相应的竞赛。</w:t>
      </w:r>
      <w:r w:rsidR="00135E20">
        <w:rPr>
          <w:rFonts w:ascii="宋体" w:hAnsi="宋体"/>
        </w:rPr>
        <w:fldChar w:fldCharType="begin"/>
      </w:r>
      <w:r w:rsidR="00135E20">
        <w:rPr>
          <w:rFonts w:ascii="宋体" w:hAnsi="宋体"/>
        </w:rPr>
        <w:instrText xml:space="preserve"> </w:instrText>
      </w:r>
      <w:r w:rsidR="00135E20">
        <w:rPr>
          <w:rFonts w:ascii="宋体" w:hAnsi="宋体" w:hint="eastAsia"/>
        </w:rPr>
        <w:instrText>REF _Ref512593515 \r \h</w:instrText>
      </w:r>
      <w:r w:rsidR="00135E20">
        <w:rPr>
          <w:rFonts w:ascii="宋体" w:hAnsi="宋体"/>
        </w:rPr>
        <w:instrText xml:space="preserve"> </w:instrText>
      </w:r>
      <w:r w:rsidR="00135E20">
        <w:rPr>
          <w:rFonts w:ascii="宋体" w:hAnsi="宋体"/>
        </w:rPr>
      </w:r>
      <w:r w:rsidR="00135E20">
        <w:rPr>
          <w:rFonts w:ascii="宋体" w:hAnsi="宋体"/>
        </w:rPr>
        <w:fldChar w:fldCharType="separate"/>
      </w:r>
      <w:r w:rsidR="00135E20">
        <w:rPr>
          <w:rFonts w:ascii="宋体" w:hAnsi="宋体" w:hint="eastAsia"/>
        </w:rPr>
        <w:t>表</w:t>
      </w:r>
      <w:r w:rsidR="00135E20">
        <w:rPr>
          <w:rFonts w:ascii="宋体" w:hAnsi="宋体"/>
        </w:rPr>
        <w:t>2：</w:t>
      </w:r>
      <w:r w:rsidR="00135E20">
        <w:rPr>
          <w:rFonts w:ascii="宋体" w:hAnsi="宋体"/>
        </w:rPr>
        <w:fldChar w:fldCharType="end"/>
      </w:r>
      <w:r w:rsidR="00135E20">
        <w:rPr>
          <w:rFonts w:ascii="宋体" w:hAnsi="宋体" w:hint="eastAsia"/>
        </w:rPr>
        <w:t>是</w:t>
      </w:r>
      <w:r w:rsidR="008E5CDB" w:rsidRPr="009B487F">
        <w:rPr>
          <w:rFonts w:ascii="宋体" w:hAnsi="宋体"/>
        </w:rPr>
        <w:t>ImageNet</w:t>
      </w:r>
      <w:r w:rsidR="00CD4A97" w:rsidRPr="009B487F">
        <w:rPr>
          <w:rFonts w:ascii="宋体" w:hAnsi="宋体" w:hint="eastAsia"/>
        </w:rPr>
        <w:t>组</w:t>
      </w:r>
      <w:r w:rsidR="00CD4A97" w:rsidRPr="00DA4B7D">
        <w:rPr>
          <w:rFonts w:ascii="宋体" w:hAnsi="宋体" w:hint="eastAsia"/>
        </w:rPr>
        <w:t>织的人脸识别竞赛项目，</w:t>
      </w:r>
      <w:r w:rsidR="00135E20">
        <w:rPr>
          <w:rFonts w:ascii="宋体" w:hAnsi="宋体" w:hint="eastAsia"/>
        </w:rPr>
        <w:t>表格中</w:t>
      </w:r>
      <w:r w:rsidR="00CD4A97" w:rsidRPr="00DA4B7D">
        <w:rPr>
          <w:rFonts w:ascii="宋体" w:hAnsi="宋体" w:hint="eastAsia"/>
        </w:rPr>
        <w:t>左边一列是算法模型，右边一列</w:t>
      </w:r>
      <w:r w:rsidR="00135E20">
        <w:rPr>
          <w:rFonts w:ascii="宋体" w:hAnsi="宋体" w:hint="eastAsia"/>
        </w:rPr>
        <w:t>是使用该算法</w:t>
      </w:r>
      <w:r w:rsidR="00135E20">
        <w:rPr>
          <w:rFonts w:ascii="宋体" w:hAnsi="宋体"/>
        </w:rPr>
        <w:t>对应</w:t>
      </w:r>
      <w:r w:rsidR="00135E20">
        <w:rPr>
          <w:rFonts w:ascii="宋体" w:hAnsi="宋体" w:hint="eastAsia"/>
        </w:rPr>
        <w:t>识别率。从</w:t>
      </w:r>
      <w:r w:rsidR="00CD4A97" w:rsidRPr="00DA4B7D">
        <w:rPr>
          <w:rFonts w:ascii="宋体" w:hAnsi="宋体" w:hint="eastAsia"/>
        </w:rPr>
        <w:t>表中可以看出，前期的准确率一般在8</w:t>
      </w:r>
      <w:r w:rsidR="00CD4A97" w:rsidRPr="00DA4B7D">
        <w:rPr>
          <w:rFonts w:ascii="宋体" w:hAnsi="宋体"/>
        </w:rPr>
        <w:t>4%-85%</w:t>
      </w:r>
      <w:r w:rsidR="00CD4A97" w:rsidRPr="00DA4B7D">
        <w:rPr>
          <w:rFonts w:ascii="宋体" w:hAnsi="宋体" w:hint="eastAsia"/>
        </w:rPr>
        <w:t>，到后期基本达到9</w:t>
      </w:r>
      <w:r w:rsidR="00CD4A97" w:rsidRPr="00DA4B7D">
        <w:rPr>
          <w:rFonts w:ascii="宋体" w:hAnsi="宋体"/>
        </w:rPr>
        <w:t>9%</w:t>
      </w:r>
      <w:r w:rsidR="00CD4A97" w:rsidRPr="00DA4B7D">
        <w:rPr>
          <w:rFonts w:ascii="宋体" w:hAnsi="宋体" w:hint="eastAsia"/>
        </w:rPr>
        <w:t>左右。</w:t>
      </w:r>
      <w:r w:rsidR="00926FB5">
        <w:rPr>
          <w:rFonts w:ascii="宋体" w:hAnsi="宋体"/>
        </w:rPr>
        <w:fldChar w:fldCharType="begin"/>
      </w:r>
      <w:r w:rsidR="00926FB5">
        <w:rPr>
          <w:rFonts w:ascii="宋体" w:hAnsi="宋体"/>
        </w:rPr>
        <w:instrText xml:space="preserve"> </w:instrText>
      </w:r>
      <w:r w:rsidR="00926FB5">
        <w:rPr>
          <w:rFonts w:ascii="宋体" w:hAnsi="宋体" w:hint="eastAsia"/>
        </w:rPr>
        <w:instrText>REF _Ref512594325 \r \h</w:instrText>
      </w:r>
      <w:r w:rsidR="00926FB5">
        <w:rPr>
          <w:rFonts w:ascii="宋体" w:hAnsi="宋体"/>
        </w:rPr>
        <w:instrText xml:space="preserve"> </w:instrText>
      </w:r>
      <w:r w:rsidR="00926FB5">
        <w:rPr>
          <w:rFonts w:ascii="宋体" w:hAnsi="宋体"/>
        </w:rPr>
      </w:r>
      <w:r w:rsidR="00926FB5">
        <w:rPr>
          <w:rFonts w:ascii="宋体" w:hAnsi="宋体"/>
        </w:rPr>
        <w:fldChar w:fldCharType="separate"/>
      </w:r>
      <w:r w:rsidR="00926FB5">
        <w:rPr>
          <w:rFonts w:ascii="宋体" w:hAnsi="宋体" w:hint="eastAsia"/>
        </w:rPr>
        <w:t>图</w:t>
      </w:r>
      <w:r w:rsidR="00926FB5">
        <w:rPr>
          <w:rFonts w:ascii="宋体" w:hAnsi="宋体"/>
        </w:rPr>
        <w:t>9：</w:t>
      </w:r>
      <w:r w:rsidR="00926FB5">
        <w:rPr>
          <w:rFonts w:ascii="宋体" w:hAnsi="宋体"/>
        </w:rPr>
        <w:fldChar w:fldCharType="end"/>
      </w:r>
      <w:r w:rsidR="00926FB5">
        <w:rPr>
          <w:rFonts w:ascii="宋体" w:hAnsi="宋体" w:hint="eastAsia"/>
        </w:rPr>
        <w:t>是</w:t>
      </w:r>
      <w:r w:rsidR="00926FB5">
        <w:rPr>
          <w:rFonts w:ascii="宋体" w:hAnsi="宋体"/>
        </w:rPr>
        <w:t>一项人脸识别模型准确率的对比图，</w:t>
      </w:r>
      <w:r w:rsidR="00926FB5">
        <w:rPr>
          <w:rFonts w:ascii="宋体" w:hAnsi="宋体" w:hint="eastAsia"/>
        </w:rPr>
        <w:t>右边的</w:t>
      </w:r>
      <w:r w:rsidR="00926FB5">
        <w:rPr>
          <w:rFonts w:ascii="宋体" w:hAnsi="宋体"/>
        </w:rPr>
        <w:t>小图是对左边</w:t>
      </w:r>
      <w:r w:rsidR="00926FB5">
        <w:rPr>
          <w:rFonts w:ascii="宋体" w:hAnsi="宋体" w:hint="eastAsia"/>
        </w:rPr>
        <w:t>识别率</w:t>
      </w:r>
      <w:r w:rsidR="00926FB5">
        <w:rPr>
          <w:rFonts w:ascii="宋体" w:hAnsi="宋体"/>
        </w:rPr>
        <w:t>比较集中区域的一个放大。</w:t>
      </w:r>
      <w:r w:rsidR="00926FB5">
        <w:rPr>
          <w:rFonts w:ascii="宋体" w:hAnsi="宋体" w:hint="eastAsia"/>
        </w:rPr>
        <w:t>这些</w:t>
      </w:r>
      <w:r w:rsidR="00926FB5">
        <w:rPr>
          <w:rFonts w:ascii="宋体" w:hAnsi="宋体"/>
        </w:rPr>
        <w:t>模型</w:t>
      </w:r>
      <w:r w:rsidR="00135E20">
        <w:rPr>
          <w:rFonts w:ascii="宋体" w:hAnsi="宋体" w:hint="eastAsia"/>
        </w:rPr>
        <w:t>里面比较</w:t>
      </w:r>
      <w:r w:rsidR="00135E20">
        <w:rPr>
          <w:rFonts w:ascii="宋体" w:hAnsi="宋体"/>
        </w:rPr>
        <w:t>典型的是</w:t>
      </w:r>
      <w:r w:rsidR="00135E20" w:rsidRPr="00DA4B7D">
        <w:rPr>
          <w:rFonts w:ascii="宋体" w:hAnsi="宋体" w:hint="eastAsia"/>
        </w:rPr>
        <w:t>Deep</w:t>
      </w:r>
      <w:r w:rsidR="00135E20" w:rsidRPr="00DA4B7D">
        <w:rPr>
          <w:rFonts w:ascii="宋体" w:hAnsi="宋体"/>
        </w:rPr>
        <w:t>ID</w:t>
      </w:r>
      <w:r w:rsidR="00135E20">
        <w:rPr>
          <w:rFonts w:ascii="宋体" w:hAnsi="宋体" w:hint="eastAsia"/>
        </w:rPr>
        <w:t>，</w:t>
      </w:r>
      <w:r w:rsidR="00135E20">
        <w:rPr>
          <w:rFonts w:ascii="Arial" w:hAnsi="Arial" w:cs="Arial"/>
          <w:color w:val="333333"/>
          <w:sz w:val="20"/>
          <w:szCs w:val="20"/>
        </w:rPr>
        <w:t>旷视科技</w:t>
      </w:r>
      <w:r w:rsidR="00135E20">
        <w:rPr>
          <w:rFonts w:ascii="Arial" w:hAnsi="Arial" w:cs="Arial" w:hint="eastAsia"/>
          <w:color w:val="333333"/>
          <w:sz w:val="20"/>
          <w:szCs w:val="20"/>
        </w:rPr>
        <w:t>的</w:t>
      </w:r>
      <w:r w:rsidR="00CD4A97" w:rsidRPr="00DA4B7D">
        <w:rPr>
          <w:rFonts w:ascii="宋体" w:hAnsi="宋体" w:hint="eastAsia"/>
        </w:rPr>
        <w:t>face</w:t>
      </w:r>
      <w:r w:rsidR="00CD4A97" w:rsidRPr="00DA4B7D">
        <w:rPr>
          <w:rFonts w:ascii="宋体" w:hAnsi="宋体"/>
        </w:rPr>
        <w:t>++</w:t>
      </w:r>
      <w:r w:rsidR="00CD4A97" w:rsidRPr="00DA4B7D">
        <w:rPr>
          <w:rFonts w:ascii="宋体" w:hAnsi="宋体" w:hint="eastAsia"/>
        </w:rPr>
        <w:t>，</w:t>
      </w:r>
      <w:r w:rsidR="00135E20">
        <w:rPr>
          <w:rFonts w:ascii="宋体" w:hAnsi="宋体" w:hint="eastAsia"/>
        </w:rPr>
        <w:t>还有百</w:t>
      </w:r>
      <w:r w:rsidR="00135E20">
        <w:rPr>
          <w:rFonts w:ascii="宋体" w:hAnsi="宋体" w:hint="eastAsia"/>
        </w:rPr>
        <w:lastRenderedPageBreak/>
        <w:t>度等等。一般情况下这些组织会公布参赛的算法模型的算法原理和逻辑，</w:t>
      </w:r>
      <w:r w:rsidR="00135E20">
        <w:rPr>
          <w:rFonts w:ascii="宋体" w:hAnsi="宋体"/>
        </w:rPr>
        <w:t>在</w:t>
      </w:r>
      <w:r w:rsidR="00135E20">
        <w:rPr>
          <w:rFonts w:ascii="宋体" w:hAnsi="宋体" w:hint="eastAsia"/>
        </w:rPr>
        <w:t>开源社区里会有针对这些算法模型的实现，</w:t>
      </w:r>
      <w:r w:rsidR="00135E20">
        <w:rPr>
          <w:rFonts w:ascii="宋体" w:hAnsi="宋体"/>
        </w:rPr>
        <w:t>可以作为</w:t>
      </w:r>
      <w:r w:rsidR="00135E20">
        <w:rPr>
          <w:rFonts w:ascii="宋体" w:hAnsi="宋体" w:hint="eastAsia"/>
        </w:rPr>
        <w:t>我们学习</w:t>
      </w:r>
      <w:r w:rsidR="00135E20">
        <w:rPr>
          <w:rFonts w:ascii="宋体" w:hAnsi="宋体"/>
        </w:rPr>
        <w:t>和参考的</w:t>
      </w:r>
      <w:r w:rsidR="00135E20">
        <w:rPr>
          <w:rFonts w:ascii="宋体" w:hAnsi="宋体" w:hint="eastAsia"/>
        </w:rPr>
        <w:t>资源，</w:t>
      </w:r>
      <w:r w:rsidR="00135E20">
        <w:rPr>
          <w:rFonts w:ascii="宋体" w:hAnsi="宋体"/>
        </w:rPr>
        <w:t>并且可以</w:t>
      </w:r>
      <w:r w:rsidR="00135E20">
        <w:rPr>
          <w:rFonts w:ascii="宋体" w:hAnsi="宋体" w:hint="eastAsia"/>
        </w:rPr>
        <w:t>复用</w:t>
      </w:r>
      <w:r w:rsidR="00135E20">
        <w:rPr>
          <w:rFonts w:ascii="宋体" w:hAnsi="宋体"/>
        </w:rPr>
        <w:t>到我们自己的场景里来。</w:t>
      </w:r>
      <w:r w:rsidR="00135E20">
        <w:rPr>
          <w:rFonts w:ascii="宋体" w:hAnsi="宋体" w:hint="eastAsia"/>
        </w:rPr>
        <w:t>在</w:t>
      </w:r>
      <w:r w:rsidR="00135E20">
        <w:rPr>
          <w:rFonts w:ascii="宋体" w:hAnsi="宋体"/>
        </w:rPr>
        <w:t>实际操作中，我们可以</w:t>
      </w:r>
      <w:r w:rsidR="00135E20" w:rsidRPr="00DA4B7D">
        <w:rPr>
          <w:rFonts w:ascii="宋体" w:hAnsi="宋体" w:hint="eastAsia"/>
        </w:rPr>
        <w:t>增大训练样本的训练量，然后基于这个样本的训练量来训练自己的模型，再基于自己的模型适配到自己的真实场景里来。</w:t>
      </w:r>
    </w:p>
    <w:p w14:paraId="12F1B3A8" w14:textId="77777777" w:rsidR="00CD4A97" w:rsidRDefault="000A2C20" w:rsidP="00CD4A97">
      <w:pPr>
        <w:ind w:firstLine="420"/>
        <w:rPr>
          <w:rFonts w:ascii="宋体" w:hAnsi="宋体"/>
          <w:noProof/>
        </w:rPr>
      </w:pPr>
      <w:commentRangeStart w:id="197"/>
      <w:r w:rsidRPr="00CD4A97">
        <w:rPr>
          <w:rFonts w:ascii="宋体" w:hAnsi="宋体"/>
          <w:noProof/>
        </w:rPr>
        <w:drawing>
          <wp:inline distT="0" distB="0" distL="0" distR="0" wp14:anchorId="0C865778" wp14:editId="18D64520">
            <wp:extent cx="4929505" cy="2719070"/>
            <wp:effectExtent l="0" t="0" r="4445" b="5080"/>
            <wp:docPr id="10" name="图片 2" descr="C:\Users\TOPFEEL\AppData\Roaming\Tencent\Users\18211379\QQ\WinTemp\RichOle\EJ6R~$N3@EYJOGVWKO6(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TOPFEEL\AppData\Roaming\Tencent\Users\18211379\QQ\WinTemp\RichOle\EJ6R~$N3@EYJOGVWKO6(W{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9505" cy="2719070"/>
                    </a:xfrm>
                    <a:prstGeom prst="rect">
                      <a:avLst/>
                    </a:prstGeom>
                    <a:noFill/>
                    <a:ln>
                      <a:noFill/>
                    </a:ln>
                  </pic:spPr>
                </pic:pic>
              </a:graphicData>
            </a:graphic>
          </wp:inline>
        </w:drawing>
      </w:r>
      <w:commentRangeEnd w:id="197"/>
      <w:r w:rsidR="00B93ACD">
        <w:rPr>
          <w:rStyle w:val="CommentReference"/>
        </w:rPr>
        <w:commentReference w:id="197"/>
      </w:r>
    </w:p>
    <w:p w14:paraId="5D85DD64" w14:textId="77777777" w:rsidR="00135E20" w:rsidRPr="00DA4B7D" w:rsidRDefault="00135E20" w:rsidP="00135E20">
      <w:pPr>
        <w:pStyle w:val="B"/>
      </w:pPr>
      <w:bookmarkStart w:id="198" w:name="_Ref512593515"/>
      <w:r>
        <w:rPr>
          <w:noProof/>
        </w:rPr>
        <w:t>ImageNet</w:t>
      </w:r>
      <w:r>
        <w:rPr>
          <w:rFonts w:hint="eastAsia"/>
          <w:noProof/>
        </w:rPr>
        <w:t>人脸</w:t>
      </w:r>
      <w:r>
        <w:rPr>
          <w:noProof/>
        </w:rPr>
        <w:t>识别竞赛项目</w:t>
      </w:r>
      <w:bookmarkEnd w:id="198"/>
    </w:p>
    <w:p w14:paraId="738B295B" w14:textId="77777777" w:rsidR="00135E20" w:rsidRPr="00DA4B7D" w:rsidRDefault="008E15FF" w:rsidP="00CD4A97">
      <w:pPr>
        <w:ind w:firstLine="420"/>
        <w:rPr>
          <w:rFonts w:ascii="宋体" w:hAnsi="宋体"/>
        </w:rPr>
      </w:pPr>
      <w:r>
        <w:rPr>
          <w:rFonts w:ascii="宋体" w:hAnsi="宋体" w:hint="eastAsia"/>
        </w:rPr>
        <w:t>下面</w:t>
      </w:r>
      <w:r>
        <w:rPr>
          <w:rFonts w:ascii="宋体" w:hAnsi="宋体"/>
        </w:rPr>
        <w:t>我们对这些模型中的DeepID模型做一个详细的介绍</w:t>
      </w:r>
      <w:r>
        <w:rPr>
          <w:rFonts w:ascii="宋体" w:hAnsi="宋体" w:hint="eastAsia"/>
        </w:rPr>
        <w:t>:</w:t>
      </w:r>
    </w:p>
    <w:p w14:paraId="3CBE74B5" w14:textId="77777777" w:rsidR="00CD4A97" w:rsidRPr="00DA4B7D" w:rsidRDefault="00CD4A97" w:rsidP="00CD4A97">
      <w:pPr>
        <w:ind w:firstLine="420"/>
        <w:rPr>
          <w:rFonts w:ascii="宋体" w:hAnsi="宋体"/>
        </w:rPr>
      </w:pPr>
      <w:r w:rsidRPr="00DA4B7D">
        <w:rPr>
          <w:rFonts w:ascii="宋体" w:hAnsi="宋体" w:hint="eastAsia"/>
        </w:rPr>
        <w:t>D</w:t>
      </w:r>
      <w:r w:rsidRPr="00DA4B7D">
        <w:rPr>
          <w:rFonts w:ascii="宋体" w:hAnsi="宋体"/>
        </w:rPr>
        <w:t>eepID</w:t>
      </w:r>
      <w:r w:rsidRPr="00DA4B7D">
        <w:rPr>
          <w:rFonts w:ascii="宋体" w:hAnsi="宋体" w:hint="eastAsia"/>
        </w:rPr>
        <w:t>是近几年认可度和效果取得比较好的一套机器视觉模型，它本身分为3个版本D</w:t>
      </w:r>
      <w:r w:rsidRPr="00DA4B7D">
        <w:rPr>
          <w:rFonts w:ascii="宋体" w:hAnsi="宋体"/>
        </w:rPr>
        <w:t>eepID1</w:t>
      </w:r>
      <w:r w:rsidRPr="00DA4B7D">
        <w:rPr>
          <w:rFonts w:ascii="宋体" w:hAnsi="宋体" w:hint="eastAsia"/>
        </w:rPr>
        <w:t>、D</w:t>
      </w:r>
      <w:r w:rsidRPr="00DA4B7D">
        <w:rPr>
          <w:rFonts w:ascii="宋体" w:hAnsi="宋体"/>
        </w:rPr>
        <w:t>eepID2</w:t>
      </w:r>
      <w:r w:rsidRPr="00DA4B7D">
        <w:rPr>
          <w:rFonts w:ascii="宋体" w:hAnsi="宋体" w:hint="eastAsia"/>
        </w:rPr>
        <w:t>和当前采用的D</w:t>
      </w:r>
      <w:r w:rsidRPr="00DA4B7D">
        <w:rPr>
          <w:rFonts w:ascii="宋体" w:hAnsi="宋体"/>
        </w:rPr>
        <w:t>eepID3</w:t>
      </w:r>
      <w:r w:rsidRPr="00DA4B7D">
        <w:rPr>
          <w:rFonts w:ascii="宋体" w:hAnsi="宋体" w:hint="eastAsia"/>
        </w:rPr>
        <w:t>。</w:t>
      </w:r>
      <w:r w:rsidR="00A44818">
        <w:rPr>
          <w:rFonts w:ascii="宋体" w:hAnsi="宋体" w:hint="eastAsia"/>
        </w:rPr>
        <w:t>DeepID</w:t>
      </w:r>
      <w:r w:rsidR="00A44818">
        <w:rPr>
          <w:rFonts w:ascii="宋体" w:hAnsi="宋体"/>
        </w:rPr>
        <w:t>一般用在人脸验证</w:t>
      </w:r>
      <w:r w:rsidR="00A44818">
        <w:rPr>
          <w:rFonts w:ascii="宋体" w:hAnsi="宋体" w:hint="eastAsia"/>
        </w:rPr>
        <w:t>环节</w:t>
      </w:r>
      <w:r w:rsidR="00A44818">
        <w:rPr>
          <w:rFonts w:ascii="宋体" w:hAnsi="宋体"/>
        </w:rPr>
        <w:t>，</w:t>
      </w:r>
      <w:r w:rsidR="00633824">
        <w:rPr>
          <w:rFonts w:ascii="Arial" w:hAnsi="Arial" w:cs="Arial"/>
          <w:color w:val="333333"/>
        </w:rPr>
        <w:t>人脸验证问题很容易就可以转成人脸识别问题，人脸识别就是多次人脸验证</w:t>
      </w:r>
      <w:r w:rsidR="00633824">
        <w:rPr>
          <w:rFonts w:ascii="Arial" w:hAnsi="Arial" w:cs="Arial" w:hint="eastAsia"/>
          <w:color w:val="333333"/>
        </w:rPr>
        <w:t>。</w:t>
      </w:r>
      <w:r w:rsidR="00633824">
        <w:rPr>
          <w:rFonts w:ascii="宋体" w:hAnsi="宋体" w:hint="eastAsia"/>
        </w:rPr>
        <w:t>DeepID</w:t>
      </w:r>
      <w:r w:rsidRPr="00DA4B7D">
        <w:rPr>
          <w:rFonts w:ascii="宋体" w:hAnsi="宋体" w:hint="eastAsia"/>
        </w:rPr>
        <w:t>采用的主要是卷积神经网络，</w:t>
      </w:r>
      <w:r w:rsidR="00633824">
        <w:rPr>
          <w:rFonts w:ascii="宋体" w:hAnsi="宋体" w:hint="eastAsia"/>
        </w:rPr>
        <w:t>通过</w:t>
      </w:r>
      <w:r w:rsidR="00633824">
        <w:rPr>
          <w:rFonts w:ascii="宋体" w:hAnsi="宋体"/>
        </w:rPr>
        <w:t>将</w:t>
      </w:r>
      <w:r w:rsidR="00633824">
        <w:rPr>
          <w:rFonts w:ascii="宋体" w:hAnsi="宋体" w:hint="eastAsia"/>
        </w:rPr>
        <w:t>图像</w:t>
      </w:r>
      <w:r w:rsidR="00633824">
        <w:rPr>
          <w:rFonts w:ascii="宋体" w:hAnsi="宋体"/>
        </w:rPr>
        <w:t>数据输入到</w:t>
      </w:r>
      <w:r w:rsidR="00633824">
        <w:rPr>
          <w:rFonts w:ascii="宋体" w:hAnsi="宋体" w:hint="eastAsia"/>
        </w:rPr>
        <w:t>神经</w:t>
      </w:r>
      <w:r w:rsidR="00633824">
        <w:rPr>
          <w:rFonts w:ascii="宋体" w:hAnsi="宋体"/>
        </w:rPr>
        <w:t>网络学习到</w:t>
      </w:r>
      <w:r w:rsidR="00633824">
        <w:rPr>
          <w:rFonts w:ascii="宋体" w:hAnsi="宋体" w:hint="eastAsia"/>
        </w:rPr>
        <w:t>包含</w:t>
      </w:r>
      <w:r w:rsidR="00633824">
        <w:rPr>
          <w:rFonts w:ascii="宋体" w:hAnsi="宋体"/>
        </w:rPr>
        <w:t>多维</w:t>
      </w:r>
      <w:r w:rsidR="00DC20E6">
        <w:rPr>
          <w:rFonts w:ascii="宋体" w:hAnsi="宋体" w:hint="eastAsia"/>
        </w:rPr>
        <w:t>（使用</w:t>
      </w:r>
      <w:r w:rsidR="00DC20E6">
        <w:rPr>
          <w:rFonts w:ascii="宋体" w:hAnsi="宋体"/>
        </w:rPr>
        <w:t>LFW数据集的维数是</w:t>
      </w:r>
      <w:r w:rsidR="00DC20E6">
        <w:rPr>
          <w:rFonts w:ascii="宋体" w:hAnsi="宋体" w:hint="eastAsia"/>
        </w:rPr>
        <w:t>160）</w:t>
      </w:r>
      <w:r w:rsidR="00633824">
        <w:rPr>
          <w:rFonts w:ascii="宋体" w:hAnsi="宋体"/>
        </w:rPr>
        <w:t>不同特征的特征向量，然后</w:t>
      </w:r>
      <w:r w:rsidR="00633824">
        <w:rPr>
          <w:rFonts w:ascii="宋体" w:hAnsi="宋体" w:hint="eastAsia"/>
        </w:rPr>
        <w:t>用</w:t>
      </w:r>
      <w:r w:rsidR="00633824">
        <w:rPr>
          <w:rFonts w:ascii="宋体" w:hAnsi="宋体"/>
        </w:rPr>
        <w:t>这些特征</w:t>
      </w:r>
      <w:r w:rsidR="00633824">
        <w:rPr>
          <w:rFonts w:ascii="宋体" w:hAnsi="宋体" w:hint="eastAsia"/>
        </w:rPr>
        <w:t>向量</w:t>
      </w:r>
      <w:r w:rsidR="00633824">
        <w:rPr>
          <w:rFonts w:ascii="宋体" w:hAnsi="宋体"/>
        </w:rPr>
        <w:t>进行分类</w:t>
      </w:r>
      <w:r w:rsidR="00633824">
        <w:rPr>
          <w:rFonts w:ascii="宋体" w:hAnsi="宋体" w:hint="eastAsia"/>
        </w:rPr>
        <w:t>，一般包含</w:t>
      </w:r>
      <w:r w:rsidR="00633824">
        <w:rPr>
          <w:rFonts w:ascii="宋体" w:hAnsi="宋体"/>
        </w:rPr>
        <w:t>输入层，卷积层</w:t>
      </w:r>
      <w:r w:rsidR="00633824">
        <w:rPr>
          <w:rFonts w:ascii="宋体" w:hAnsi="宋体" w:hint="eastAsia"/>
        </w:rPr>
        <w:t>和</w:t>
      </w:r>
      <w:r w:rsidR="00633824">
        <w:rPr>
          <w:rFonts w:ascii="宋体" w:hAnsi="宋体"/>
        </w:rPr>
        <w:t>池化层。</w:t>
      </w:r>
      <w:r w:rsidR="00633824" w:rsidRPr="00DA4B7D">
        <w:rPr>
          <w:rFonts w:ascii="宋体" w:hAnsi="宋体" w:hint="eastAsia"/>
        </w:rPr>
        <w:t>卷积层采用等价变换，</w:t>
      </w:r>
      <w:r w:rsidRPr="00DA4B7D">
        <w:rPr>
          <w:rFonts w:ascii="宋体" w:hAnsi="宋体" w:hint="eastAsia"/>
        </w:rPr>
        <w:t>池化层采用的是最大池化算法</w:t>
      </w:r>
      <w:r w:rsidR="00633824">
        <w:rPr>
          <w:rFonts w:ascii="宋体" w:hAnsi="宋体" w:hint="eastAsia"/>
        </w:rPr>
        <w:t>，</w:t>
      </w:r>
      <w:r w:rsidRPr="00DA4B7D">
        <w:rPr>
          <w:rFonts w:ascii="宋体" w:hAnsi="宋体" w:hint="eastAsia"/>
        </w:rPr>
        <w:t>最后输出适配结果。</w:t>
      </w:r>
      <w:r w:rsidR="00633824">
        <w:rPr>
          <w:rFonts w:ascii="宋体" w:hAnsi="宋体" w:hint="eastAsia"/>
        </w:rPr>
        <w:t>DeepID</w:t>
      </w:r>
      <w:r w:rsidR="00633824">
        <w:rPr>
          <w:rFonts w:ascii="宋体" w:hAnsi="宋体"/>
        </w:rPr>
        <w:t>1</w:t>
      </w:r>
      <w:r w:rsidR="00633824">
        <w:rPr>
          <w:rFonts w:ascii="宋体" w:hAnsi="宋体" w:hint="eastAsia"/>
        </w:rPr>
        <w:t>的</w:t>
      </w:r>
      <w:r w:rsidR="00633824">
        <w:rPr>
          <w:rFonts w:ascii="宋体" w:hAnsi="宋体"/>
        </w:rPr>
        <w:t>网络结构如</w:t>
      </w:r>
      <w:r w:rsidR="00633824">
        <w:rPr>
          <w:rFonts w:ascii="宋体" w:hAnsi="宋体"/>
        </w:rPr>
        <w:fldChar w:fldCharType="begin"/>
      </w:r>
      <w:r w:rsidR="00633824">
        <w:rPr>
          <w:rFonts w:ascii="宋体" w:hAnsi="宋体"/>
        </w:rPr>
        <w:instrText xml:space="preserve"> </w:instrText>
      </w:r>
      <w:r w:rsidR="00633824">
        <w:rPr>
          <w:rFonts w:ascii="宋体" w:hAnsi="宋体" w:hint="eastAsia"/>
        </w:rPr>
        <w:instrText>REF _Ref512587284 \r \h</w:instrText>
      </w:r>
      <w:r w:rsidR="00633824">
        <w:rPr>
          <w:rFonts w:ascii="宋体" w:hAnsi="宋体"/>
        </w:rPr>
        <w:instrText xml:space="preserve"> </w:instrText>
      </w:r>
      <w:r w:rsidR="00633824">
        <w:rPr>
          <w:rFonts w:ascii="宋体" w:hAnsi="宋体"/>
        </w:rPr>
      </w:r>
      <w:r w:rsidR="00633824">
        <w:rPr>
          <w:rFonts w:ascii="宋体" w:hAnsi="宋体"/>
        </w:rPr>
        <w:fldChar w:fldCharType="separate"/>
      </w:r>
      <w:r w:rsidR="00633824">
        <w:rPr>
          <w:rFonts w:ascii="宋体" w:hAnsi="宋体" w:hint="eastAsia"/>
        </w:rPr>
        <w:t>图</w:t>
      </w:r>
      <w:r w:rsidR="00633824">
        <w:rPr>
          <w:rFonts w:ascii="宋体" w:hAnsi="宋体"/>
        </w:rPr>
        <w:t>9：</w:t>
      </w:r>
      <w:r w:rsidR="00633824">
        <w:rPr>
          <w:rFonts w:ascii="宋体" w:hAnsi="宋体"/>
        </w:rPr>
        <w:fldChar w:fldCharType="end"/>
      </w:r>
      <w:r w:rsidR="00633824">
        <w:rPr>
          <w:rFonts w:ascii="宋体" w:hAnsi="宋体" w:hint="eastAsia"/>
        </w:rPr>
        <w:t>所示</w:t>
      </w:r>
      <w:r w:rsidR="005D4980">
        <w:rPr>
          <w:rFonts w:ascii="宋体" w:hAnsi="宋体" w:hint="eastAsia"/>
        </w:rPr>
        <w:t>，</w:t>
      </w:r>
      <w:r w:rsidR="005D4980">
        <w:rPr>
          <w:rFonts w:ascii="Arial" w:hAnsi="Arial" w:cs="Arial" w:hint="eastAsia"/>
          <w:color w:val="333333"/>
        </w:rPr>
        <w:t>这种网络</w:t>
      </w:r>
      <w:r w:rsidR="005D4980">
        <w:rPr>
          <w:rFonts w:ascii="Arial" w:hAnsi="Arial" w:cs="Arial"/>
          <w:color w:val="333333"/>
        </w:rPr>
        <w:t>结构和普通的卷积神经网络的结构相似，但是</w:t>
      </w:r>
      <w:r w:rsidR="005D4980">
        <w:rPr>
          <w:rFonts w:ascii="Arial" w:hAnsi="Arial" w:cs="Arial" w:hint="eastAsia"/>
          <w:color w:val="333333"/>
        </w:rPr>
        <w:t>在</w:t>
      </w:r>
      <w:r w:rsidR="005D4980">
        <w:rPr>
          <w:rFonts w:ascii="Arial" w:hAnsi="Arial" w:cs="Arial"/>
          <w:color w:val="333333"/>
        </w:rPr>
        <w:t>倒数第二层，与</w:t>
      </w:r>
      <w:r w:rsidR="005D4980">
        <w:rPr>
          <w:rFonts w:ascii="Arial" w:hAnsi="Arial" w:cs="Arial"/>
          <w:color w:val="333333"/>
        </w:rPr>
        <w:t>Convolutional layer 4</w:t>
      </w:r>
      <w:r w:rsidR="005D4980">
        <w:rPr>
          <w:rFonts w:ascii="Arial" w:hAnsi="Arial" w:cs="Arial"/>
          <w:color w:val="333333"/>
        </w:rPr>
        <w:t>和</w:t>
      </w:r>
      <w:r w:rsidR="005D4980">
        <w:rPr>
          <w:rFonts w:ascii="Arial" w:hAnsi="Arial" w:cs="Arial"/>
          <w:color w:val="333333"/>
        </w:rPr>
        <w:t>Max-pooling layer3</w:t>
      </w:r>
      <w:r w:rsidR="005D4980">
        <w:rPr>
          <w:rFonts w:ascii="Arial" w:hAnsi="Arial" w:cs="Arial"/>
          <w:color w:val="333333"/>
        </w:rPr>
        <w:t>相连，</w:t>
      </w:r>
      <w:r w:rsidR="005D4980">
        <w:rPr>
          <w:rFonts w:ascii="Arial" w:hAnsi="Arial" w:cs="Arial" w:hint="eastAsia"/>
          <w:color w:val="333333"/>
        </w:rPr>
        <w:t>由于</w:t>
      </w:r>
      <w:r w:rsidR="005D4980">
        <w:rPr>
          <w:rFonts w:ascii="Arial" w:hAnsi="Arial" w:cs="Arial"/>
          <w:color w:val="333333"/>
        </w:rPr>
        <w:t>卷积神经网络层数越高视野域越大，这样的连接方式可以既考虑局部的特征，又</w:t>
      </w:r>
      <w:r w:rsidR="005D4980">
        <w:rPr>
          <w:rFonts w:ascii="Arial" w:hAnsi="Arial" w:cs="Arial" w:hint="eastAsia"/>
          <w:color w:val="333333"/>
        </w:rPr>
        <w:t>能</w:t>
      </w:r>
      <w:r w:rsidR="005D4980">
        <w:rPr>
          <w:rFonts w:ascii="Arial" w:hAnsi="Arial" w:cs="Arial"/>
          <w:color w:val="333333"/>
        </w:rPr>
        <w:t>考虑全局的特征。</w:t>
      </w:r>
      <w:r w:rsidR="00536D81" w:rsidRPr="00DA4B7D">
        <w:rPr>
          <w:rFonts w:ascii="宋体" w:hAnsi="宋体" w:hint="eastAsia"/>
        </w:rPr>
        <w:t>D</w:t>
      </w:r>
      <w:r w:rsidR="00536D81" w:rsidRPr="00DA4B7D">
        <w:rPr>
          <w:rFonts w:ascii="宋体" w:hAnsi="宋体"/>
        </w:rPr>
        <w:t>eepID1</w:t>
      </w:r>
      <w:r w:rsidR="00536D81">
        <w:rPr>
          <w:rFonts w:ascii="宋体" w:hAnsi="宋体" w:hint="eastAsia"/>
          <w:noProof/>
        </w:rPr>
        <w:t>的算法流程见</w:t>
      </w:r>
      <w:r w:rsidR="00536D81">
        <w:rPr>
          <w:rFonts w:ascii="宋体" w:hAnsi="宋体"/>
          <w:noProof/>
        </w:rPr>
        <w:fldChar w:fldCharType="begin"/>
      </w:r>
      <w:r w:rsidR="00536D81">
        <w:rPr>
          <w:rFonts w:ascii="宋体" w:hAnsi="宋体"/>
          <w:noProof/>
        </w:rPr>
        <w:instrText xml:space="preserve"> </w:instrText>
      </w:r>
      <w:r w:rsidR="00536D81">
        <w:rPr>
          <w:rFonts w:ascii="宋体" w:hAnsi="宋体" w:hint="eastAsia"/>
          <w:noProof/>
        </w:rPr>
        <w:instrText>REF _Ref512587361 \r \h</w:instrText>
      </w:r>
      <w:r w:rsidR="00536D81">
        <w:rPr>
          <w:rFonts w:ascii="宋体" w:hAnsi="宋体"/>
          <w:noProof/>
        </w:rPr>
        <w:instrText xml:space="preserve"> </w:instrText>
      </w:r>
      <w:r w:rsidR="00536D81">
        <w:rPr>
          <w:rFonts w:ascii="宋体" w:hAnsi="宋体"/>
          <w:noProof/>
        </w:rPr>
      </w:r>
      <w:r w:rsidR="00536D81">
        <w:rPr>
          <w:rFonts w:ascii="宋体" w:hAnsi="宋体"/>
          <w:noProof/>
        </w:rPr>
        <w:fldChar w:fldCharType="separate"/>
      </w:r>
      <w:r w:rsidR="00536D81">
        <w:rPr>
          <w:rFonts w:ascii="宋体" w:hAnsi="宋体" w:hint="eastAsia"/>
          <w:noProof/>
        </w:rPr>
        <w:t>图</w:t>
      </w:r>
      <w:r w:rsidR="00536D81">
        <w:rPr>
          <w:rFonts w:ascii="宋体" w:hAnsi="宋体"/>
          <w:noProof/>
        </w:rPr>
        <w:t>10：</w:t>
      </w:r>
      <w:r w:rsidR="00536D81">
        <w:rPr>
          <w:rFonts w:ascii="宋体" w:hAnsi="宋体"/>
          <w:noProof/>
        </w:rPr>
        <w:fldChar w:fldCharType="end"/>
      </w:r>
    </w:p>
    <w:p w14:paraId="719005EA" w14:textId="77777777" w:rsidR="00CD4A97" w:rsidRDefault="000A2C20" w:rsidP="00CD4A97">
      <w:pPr>
        <w:ind w:firstLine="420"/>
        <w:rPr>
          <w:rFonts w:ascii="宋体" w:hAnsi="宋体"/>
          <w:noProof/>
        </w:rPr>
      </w:pPr>
      <w:r w:rsidRPr="00CD4A97">
        <w:rPr>
          <w:rFonts w:ascii="宋体" w:hAnsi="宋体"/>
          <w:noProof/>
        </w:rPr>
        <w:lastRenderedPageBreak/>
        <w:drawing>
          <wp:inline distT="0" distB="0" distL="0" distR="0" wp14:anchorId="6081BCF1" wp14:editId="6C3A42F0">
            <wp:extent cx="4953635" cy="2266315"/>
            <wp:effectExtent l="0" t="0" r="0" b="635"/>
            <wp:docPr id="11" name="图片 6" descr="C:\Users\TOPFEEL\AppData\Roaming\Tencent\Users\18211379\QQ\WinTemp\RichOle\1{54_TLAIYB0$%Z4[WQRJ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TOPFEEL\AppData\Roaming\Tencent\Users\18211379\QQ\WinTemp\RichOle\1{54_TLAIYB0$%Z4[WQRJC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3635" cy="2266315"/>
                    </a:xfrm>
                    <a:prstGeom prst="rect">
                      <a:avLst/>
                    </a:prstGeom>
                    <a:noFill/>
                    <a:ln>
                      <a:noFill/>
                    </a:ln>
                  </pic:spPr>
                </pic:pic>
              </a:graphicData>
            </a:graphic>
          </wp:inline>
        </w:drawing>
      </w:r>
    </w:p>
    <w:p w14:paraId="3D3FCAC2" w14:textId="77777777" w:rsidR="00633824" w:rsidRDefault="00633824" w:rsidP="00633824">
      <w:pPr>
        <w:pStyle w:val="T"/>
        <w:rPr>
          <w:noProof/>
        </w:rPr>
      </w:pPr>
      <w:bookmarkStart w:id="199" w:name="_Ref512587284"/>
      <w:r>
        <w:rPr>
          <w:noProof/>
        </w:rPr>
        <w:t>DeepID1</w:t>
      </w:r>
      <w:r>
        <w:rPr>
          <w:rFonts w:hint="eastAsia"/>
          <w:noProof/>
        </w:rPr>
        <w:t>网络</w:t>
      </w:r>
      <w:r>
        <w:rPr>
          <w:noProof/>
        </w:rPr>
        <w:t>结构</w:t>
      </w:r>
      <w:bookmarkEnd w:id="199"/>
    </w:p>
    <w:p w14:paraId="53524BEB" w14:textId="77777777" w:rsidR="00A44818" w:rsidRDefault="000A2C20" w:rsidP="00A44818">
      <w:pPr>
        <w:ind w:firstLine="420"/>
        <w:jc w:val="center"/>
        <w:rPr>
          <w:rFonts w:ascii="Arial" w:hAnsi="Arial" w:cs="Arial"/>
          <w:color w:val="333333"/>
        </w:rPr>
      </w:pPr>
      <w:r>
        <w:rPr>
          <w:rFonts w:ascii="Arial" w:hAnsi="Arial" w:cs="Arial"/>
          <w:noProof/>
          <w:color w:val="333333"/>
        </w:rPr>
        <w:drawing>
          <wp:inline distT="0" distB="0" distL="0" distR="0" wp14:anchorId="1226E5C7" wp14:editId="7949CF0B">
            <wp:extent cx="1781175" cy="3037205"/>
            <wp:effectExtent l="0" t="0" r="9525" b="0"/>
            <wp:docPr id="12" name="图片 12" descr="n2-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2-proc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1175" cy="3037205"/>
                    </a:xfrm>
                    <a:prstGeom prst="rect">
                      <a:avLst/>
                    </a:prstGeom>
                    <a:noFill/>
                    <a:ln>
                      <a:noFill/>
                    </a:ln>
                  </pic:spPr>
                </pic:pic>
              </a:graphicData>
            </a:graphic>
          </wp:inline>
        </w:drawing>
      </w:r>
    </w:p>
    <w:p w14:paraId="17374F3D" w14:textId="77777777" w:rsidR="00A44818" w:rsidRPr="00DA4B7D" w:rsidRDefault="00A44818" w:rsidP="00633824">
      <w:pPr>
        <w:pStyle w:val="T"/>
        <w:rPr>
          <w:rFonts w:ascii="宋体" w:hAnsi="宋体"/>
        </w:rPr>
      </w:pPr>
      <w:bookmarkStart w:id="200" w:name="_Ref512587361"/>
      <w:r>
        <w:t>DeepID</w:t>
      </w:r>
      <w:r w:rsidR="00627672">
        <w:t>1</w:t>
      </w:r>
      <w:r>
        <w:t>算法流程</w:t>
      </w:r>
      <w:bookmarkEnd w:id="200"/>
    </w:p>
    <w:p w14:paraId="3FE79AF8" w14:textId="77777777" w:rsidR="00651933" w:rsidRDefault="001F0C44" w:rsidP="007113E7">
      <w:pPr>
        <w:ind w:firstLine="420"/>
        <w:rPr>
          <w:rFonts w:ascii="Arial" w:hAnsi="Arial" w:cs="Arial"/>
          <w:color w:val="333333"/>
        </w:rPr>
      </w:pPr>
      <w:r>
        <w:rPr>
          <w:rFonts w:ascii="Arial" w:hAnsi="Arial" w:cs="Arial"/>
          <w:color w:val="333333"/>
        </w:rPr>
        <w:t>DeepID2</w:t>
      </w:r>
      <w:r w:rsidR="00394139">
        <w:rPr>
          <w:rFonts w:ascii="Arial" w:hAnsi="Arial" w:cs="Arial" w:hint="eastAsia"/>
          <w:color w:val="333333"/>
        </w:rPr>
        <w:t>在</w:t>
      </w:r>
      <w:r w:rsidR="00394139">
        <w:rPr>
          <w:rFonts w:ascii="Arial" w:hAnsi="Arial" w:cs="Arial"/>
          <w:color w:val="333333"/>
        </w:rPr>
        <w:t>DeepID1</w:t>
      </w:r>
      <w:r w:rsidR="00394139">
        <w:rPr>
          <w:rFonts w:ascii="Arial" w:hAnsi="Arial" w:cs="Arial" w:hint="eastAsia"/>
          <w:color w:val="333333"/>
        </w:rPr>
        <w:t>的</w:t>
      </w:r>
      <w:r w:rsidR="00394139">
        <w:rPr>
          <w:rFonts w:ascii="Arial" w:hAnsi="Arial" w:cs="Arial"/>
          <w:color w:val="333333"/>
        </w:rPr>
        <w:t>基础上添加了验证信号，其性能</w:t>
      </w:r>
      <w:r>
        <w:rPr>
          <w:rFonts w:ascii="Arial" w:hAnsi="Arial" w:cs="Arial"/>
          <w:color w:val="333333"/>
        </w:rPr>
        <w:t>相对于</w:t>
      </w:r>
      <w:r>
        <w:rPr>
          <w:rFonts w:ascii="Arial" w:hAnsi="Arial" w:cs="Arial"/>
          <w:color w:val="333333"/>
        </w:rPr>
        <w:t>DeepID</w:t>
      </w:r>
      <w:r w:rsidR="00394139">
        <w:rPr>
          <w:rFonts w:ascii="Arial" w:hAnsi="Arial" w:cs="Arial"/>
          <w:color w:val="333333"/>
        </w:rPr>
        <w:t>1</w:t>
      </w:r>
      <w:r>
        <w:rPr>
          <w:rFonts w:ascii="Arial" w:hAnsi="Arial" w:cs="Arial"/>
          <w:color w:val="333333"/>
        </w:rPr>
        <w:t>有了较大的提高。</w:t>
      </w:r>
      <w:r w:rsidR="00394139">
        <w:rPr>
          <w:rFonts w:ascii="Arial" w:hAnsi="Arial" w:cs="Arial" w:hint="eastAsia"/>
          <w:color w:val="333333"/>
        </w:rPr>
        <w:t>具体</w:t>
      </w:r>
      <w:r w:rsidR="00394139">
        <w:rPr>
          <w:rFonts w:ascii="Arial" w:hAnsi="Arial" w:cs="Arial"/>
          <w:color w:val="333333"/>
        </w:rPr>
        <w:t>就是：</w:t>
      </w:r>
      <w:r w:rsidR="00394139">
        <w:rPr>
          <w:rFonts w:ascii="Arial" w:hAnsi="Arial" w:cs="Arial"/>
          <w:color w:val="333333"/>
        </w:rPr>
        <w:t>DeepID1</w:t>
      </w:r>
      <w:r w:rsidR="00394139">
        <w:rPr>
          <w:rFonts w:ascii="Arial" w:hAnsi="Arial" w:cs="Arial"/>
          <w:color w:val="333333"/>
        </w:rPr>
        <w:t>最后一层</w:t>
      </w:r>
      <w:r w:rsidR="00394139">
        <w:rPr>
          <w:rFonts w:ascii="Arial" w:hAnsi="Arial" w:cs="Arial"/>
          <w:color w:val="333333"/>
        </w:rPr>
        <w:t>softmax</w:t>
      </w:r>
      <w:r w:rsidR="00394139">
        <w:rPr>
          <w:rFonts w:ascii="Arial" w:hAnsi="Arial" w:cs="Arial"/>
          <w:color w:val="333333"/>
        </w:rPr>
        <w:t>使用的是</w:t>
      </w:r>
      <w:r w:rsidR="00394139">
        <w:rPr>
          <w:rFonts w:ascii="Arial" w:hAnsi="Arial" w:cs="Arial"/>
          <w:color w:val="333333"/>
        </w:rPr>
        <w:t>Logistic Regression</w:t>
      </w:r>
      <w:r w:rsidR="00394139">
        <w:rPr>
          <w:rFonts w:ascii="Arial" w:hAnsi="Arial" w:cs="Arial"/>
          <w:color w:val="333333"/>
        </w:rPr>
        <w:t>作为最终的目标函数</w:t>
      </w:r>
      <w:r w:rsidR="00394139">
        <w:rPr>
          <w:rFonts w:ascii="Arial" w:hAnsi="Arial" w:cs="Arial" w:hint="eastAsia"/>
          <w:color w:val="333333"/>
        </w:rPr>
        <w:t>，也就是</w:t>
      </w:r>
      <w:r w:rsidR="00394139">
        <w:rPr>
          <w:rFonts w:ascii="Arial" w:hAnsi="Arial" w:cs="Arial"/>
          <w:color w:val="333333"/>
        </w:rPr>
        <w:t>识别信号，</w:t>
      </w:r>
      <w:r w:rsidR="00394139">
        <w:rPr>
          <w:rFonts w:ascii="Arial" w:hAnsi="Arial" w:cs="Arial" w:hint="eastAsia"/>
          <w:color w:val="333333"/>
        </w:rPr>
        <w:t>而</w:t>
      </w:r>
      <w:r w:rsidR="00394139">
        <w:rPr>
          <w:rFonts w:ascii="Arial" w:hAnsi="Arial" w:cs="Arial"/>
          <w:color w:val="333333"/>
        </w:rPr>
        <w:t>DeepID2</w:t>
      </w:r>
      <w:r w:rsidR="00394139">
        <w:rPr>
          <w:rFonts w:ascii="Arial" w:hAnsi="Arial" w:cs="Arial" w:hint="eastAsia"/>
          <w:color w:val="333333"/>
        </w:rPr>
        <w:t>的</w:t>
      </w:r>
      <w:r w:rsidR="00394139">
        <w:rPr>
          <w:rFonts w:ascii="Arial" w:hAnsi="Arial" w:cs="Arial"/>
          <w:color w:val="333333"/>
        </w:rPr>
        <w:t>最后一层目标函数上添加了验证信号，两个信号使用加权的方式进行了组合</w:t>
      </w:r>
      <w:r w:rsidR="00394139">
        <w:rPr>
          <w:rFonts w:ascii="Arial" w:hAnsi="Arial" w:cs="Arial" w:hint="eastAsia"/>
          <w:color w:val="333333"/>
        </w:rPr>
        <w:t>。</w:t>
      </w:r>
    </w:p>
    <w:p w14:paraId="333104B2" w14:textId="77777777" w:rsidR="00394139" w:rsidRDefault="00394139" w:rsidP="007113E7">
      <w:pPr>
        <w:ind w:firstLine="420"/>
        <w:rPr>
          <w:rFonts w:ascii="Arial" w:hAnsi="Arial" w:cs="Arial"/>
          <w:color w:val="333333"/>
        </w:rPr>
      </w:pPr>
      <w:r>
        <w:rPr>
          <w:rFonts w:ascii="Arial" w:hAnsi="Arial" w:cs="Arial"/>
          <w:color w:val="333333"/>
        </w:rPr>
        <w:t>DeepID3</w:t>
      </w:r>
      <w:r>
        <w:rPr>
          <w:rFonts w:ascii="Arial" w:hAnsi="Arial" w:cs="Arial"/>
          <w:color w:val="333333"/>
        </w:rPr>
        <w:t>继续更改了网络结构</w:t>
      </w:r>
      <w:r>
        <w:rPr>
          <w:rFonts w:ascii="Arial" w:hAnsi="Arial" w:cs="Arial" w:hint="eastAsia"/>
          <w:color w:val="333333"/>
        </w:rPr>
        <w:t>，</w:t>
      </w:r>
      <w:r w:rsidR="00DC20E6">
        <w:rPr>
          <w:rFonts w:ascii="Arial" w:hAnsi="Arial" w:cs="Arial" w:hint="eastAsia"/>
          <w:color w:val="333333"/>
        </w:rPr>
        <w:t>DeepID</w:t>
      </w:r>
      <w:r w:rsidR="00DC20E6">
        <w:rPr>
          <w:rFonts w:ascii="Arial" w:hAnsi="Arial" w:cs="Arial" w:hint="eastAsia"/>
          <w:color w:val="333333"/>
        </w:rPr>
        <w:t>的</w:t>
      </w:r>
      <w:r w:rsidR="00DC20E6">
        <w:rPr>
          <w:rFonts w:ascii="Arial" w:hAnsi="Arial" w:cs="Arial"/>
          <w:color w:val="333333"/>
        </w:rPr>
        <w:t>维数有了很大的提高（</w:t>
      </w:r>
      <w:r w:rsidR="00DC20E6">
        <w:rPr>
          <w:rFonts w:ascii="Arial" w:hAnsi="Arial" w:cs="Arial"/>
          <w:color w:val="333333"/>
        </w:rPr>
        <w:t>160</w:t>
      </w:r>
      <w:r w:rsidR="00DC20E6">
        <w:rPr>
          <w:rFonts w:ascii="Arial" w:hAnsi="Arial" w:cs="Arial"/>
          <w:color w:val="333333"/>
        </w:rPr>
        <w:t>维提高到</w:t>
      </w:r>
      <w:r w:rsidR="00DC20E6">
        <w:rPr>
          <w:rFonts w:ascii="Arial" w:hAnsi="Arial" w:cs="Arial"/>
          <w:color w:val="333333"/>
        </w:rPr>
        <w:t>512</w:t>
      </w:r>
      <w:r w:rsidR="00DC20E6">
        <w:rPr>
          <w:rFonts w:ascii="Arial" w:hAnsi="Arial" w:cs="Arial"/>
          <w:color w:val="333333"/>
        </w:rPr>
        <w:t>维）</w:t>
      </w:r>
      <w:r w:rsidR="00DC20E6">
        <w:rPr>
          <w:rFonts w:ascii="Arial" w:hAnsi="Arial" w:cs="Arial" w:hint="eastAsia"/>
          <w:color w:val="333333"/>
        </w:rPr>
        <w:t>，</w:t>
      </w:r>
      <w:r w:rsidR="00DC20E6">
        <w:rPr>
          <w:rFonts w:ascii="Arial" w:hAnsi="Arial" w:cs="Arial"/>
          <w:color w:val="333333"/>
        </w:rPr>
        <w:t>DeepID</w:t>
      </w:r>
      <w:r w:rsidR="00DC20E6">
        <w:rPr>
          <w:rFonts w:ascii="Arial" w:hAnsi="Arial" w:cs="Arial"/>
          <w:color w:val="333333"/>
        </w:rPr>
        <w:t>层不仅和第四层和第三层的</w:t>
      </w:r>
      <w:r w:rsidR="00DC20E6">
        <w:rPr>
          <w:rFonts w:ascii="Arial" w:hAnsi="Arial" w:cs="Arial"/>
          <w:color w:val="333333"/>
        </w:rPr>
        <w:t>max-pooling</w:t>
      </w:r>
      <w:r w:rsidR="00DC20E6">
        <w:rPr>
          <w:rFonts w:ascii="Arial" w:hAnsi="Arial" w:cs="Arial"/>
          <w:color w:val="333333"/>
        </w:rPr>
        <w:t>层连接，还连接了第一层和第二层的</w:t>
      </w:r>
      <w:r w:rsidR="00DC20E6">
        <w:rPr>
          <w:rFonts w:ascii="Arial" w:hAnsi="Arial" w:cs="Arial"/>
          <w:color w:val="333333"/>
        </w:rPr>
        <w:t>max-pooling</w:t>
      </w:r>
      <w:r w:rsidR="00DC20E6">
        <w:rPr>
          <w:rFonts w:ascii="Arial" w:hAnsi="Arial" w:cs="Arial"/>
          <w:color w:val="333333"/>
        </w:rPr>
        <w:t>层</w:t>
      </w:r>
      <w:r w:rsidR="00DC20E6">
        <w:rPr>
          <w:rFonts w:ascii="Arial" w:hAnsi="Arial" w:cs="Arial" w:hint="eastAsia"/>
          <w:color w:val="333333"/>
        </w:rPr>
        <w:t>，</w:t>
      </w:r>
      <w:r>
        <w:rPr>
          <w:rFonts w:ascii="Arial" w:hAnsi="Arial" w:cs="Arial" w:hint="eastAsia"/>
          <w:color w:val="333333"/>
        </w:rPr>
        <w:t>并且</w:t>
      </w:r>
      <w:r>
        <w:rPr>
          <w:rFonts w:ascii="Arial" w:hAnsi="Arial" w:cs="Arial"/>
          <w:color w:val="333333"/>
        </w:rPr>
        <w:t>对卷积神经网络进行了大量的分析，发现了几大特征，</w:t>
      </w:r>
      <w:r>
        <w:rPr>
          <w:rFonts w:ascii="Arial" w:hAnsi="Arial" w:cs="Arial" w:hint="eastAsia"/>
          <w:color w:val="333333"/>
        </w:rPr>
        <w:t>第一个特征</w:t>
      </w:r>
      <w:r>
        <w:rPr>
          <w:rFonts w:ascii="Arial" w:hAnsi="Arial" w:cs="Arial"/>
          <w:color w:val="333333"/>
        </w:rPr>
        <w:t>是神经单元的适度稀疏性，该性质甚至可以保证即便经过二值化后，仍然可以达到较好的识别效果；</w:t>
      </w:r>
      <w:r>
        <w:rPr>
          <w:rFonts w:ascii="Arial" w:hAnsi="Arial" w:cs="Arial" w:hint="eastAsia"/>
          <w:color w:val="333333"/>
        </w:rPr>
        <w:t>第二个特征是</w:t>
      </w:r>
      <w:r>
        <w:rPr>
          <w:rFonts w:ascii="Arial" w:hAnsi="Arial" w:cs="Arial"/>
          <w:color w:val="333333"/>
        </w:rPr>
        <w:t>高层的神经单元对人比较敏感，即对同一个人的头像来说，总有一些单</w:t>
      </w:r>
      <w:r>
        <w:rPr>
          <w:rFonts w:ascii="Arial" w:hAnsi="Arial" w:cs="Arial"/>
          <w:color w:val="333333"/>
        </w:rPr>
        <w:lastRenderedPageBreak/>
        <w:t>元处于一直激活或者一直抑制的状态；</w:t>
      </w:r>
      <w:r>
        <w:rPr>
          <w:rFonts w:ascii="Arial" w:hAnsi="Arial" w:cs="Arial" w:hint="eastAsia"/>
          <w:color w:val="333333"/>
        </w:rPr>
        <w:t>第三个是</w:t>
      </w:r>
      <w:r>
        <w:rPr>
          <w:rFonts w:ascii="Arial" w:hAnsi="Arial" w:cs="Arial"/>
          <w:color w:val="333333"/>
        </w:rPr>
        <w:t xml:space="preserve"> DeepID3</w:t>
      </w:r>
      <w:r>
        <w:rPr>
          <w:rFonts w:ascii="Arial" w:hAnsi="Arial" w:cs="Arial"/>
          <w:color w:val="333333"/>
        </w:rPr>
        <w:t>的输出对遮挡非常鲁棒</w:t>
      </w:r>
      <w:r>
        <w:rPr>
          <w:rFonts w:ascii="Arial" w:hAnsi="Arial" w:cs="Arial" w:hint="eastAsia"/>
          <w:color w:val="333333"/>
        </w:rPr>
        <w:t>。</w:t>
      </w:r>
      <w:r>
        <w:rPr>
          <w:rFonts w:ascii="Arial" w:hAnsi="Arial" w:cs="Arial"/>
          <w:color w:val="333333"/>
        </w:rPr>
        <w:t>DeepID3</w:t>
      </w:r>
      <w:r>
        <w:rPr>
          <w:rFonts w:ascii="Arial" w:hAnsi="Arial" w:cs="Arial" w:hint="eastAsia"/>
          <w:color w:val="333333"/>
        </w:rPr>
        <w:t>的网络</w:t>
      </w:r>
      <w:r>
        <w:rPr>
          <w:rFonts w:ascii="Arial" w:hAnsi="Arial" w:cs="Arial"/>
          <w:color w:val="333333"/>
        </w:rPr>
        <w:t>结构如</w:t>
      </w:r>
      <w:r>
        <w:rPr>
          <w:rFonts w:ascii="Arial" w:hAnsi="Arial" w:cs="Arial"/>
          <w:color w:val="333333"/>
        </w:rPr>
        <w:fldChar w:fldCharType="begin"/>
      </w:r>
      <w:r>
        <w:rPr>
          <w:rFonts w:ascii="Arial" w:hAnsi="Arial" w:cs="Arial"/>
          <w:color w:val="333333"/>
        </w:rPr>
        <w:instrText xml:space="preserve"> REF _Ref512590384 \r \h </w:instrText>
      </w:r>
      <w:r>
        <w:rPr>
          <w:rFonts w:ascii="Arial" w:hAnsi="Arial" w:cs="Arial"/>
          <w:color w:val="333333"/>
        </w:rPr>
      </w:r>
      <w:r>
        <w:rPr>
          <w:rFonts w:ascii="Arial" w:hAnsi="Arial" w:cs="Arial"/>
          <w:color w:val="333333"/>
        </w:rPr>
        <w:fldChar w:fldCharType="separate"/>
      </w:r>
      <w:r>
        <w:rPr>
          <w:rFonts w:ascii="Arial" w:hAnsi="Arial" w:cs="Arial" w:hint="eastAsia"/>
          <w:color w:val="333333"/>
        </w:rPr>
        <w:t>图</w:t>
      </w:r>
      <w:r>
        <w:rPr>
          <w:rFonts w:ascii="Arial" w:hAnsi="Arial" w:cs="Arial" w:hint="eastAsia"/>
          <w:color w:val="333333"/>
        </w:rPr>
        <w:t>11</w:t>
      </w:r>
      <w:r>
        <w:rPr>
          <w:rFonts w:ascii="Arial" w:hAnsi="Arial" w:cs="Arial" w:hint="eastAsia"/>
          <w:color w:val="333333"/>
        </w:rPr>
        <w:t>：</w:t>
      </w:r>
      <w:r>
        <w:rPr>
          <w:rFonts w:ascii="Arial" w:hAnsi="Arial" w:cs="Arial"/>
          <w:color w:val="333333"/>
        </w:rPr>
        <w:fldChar w:fldCharType="end"/>
      </w:r>
      <w:r>
        <w:rPr>
          <w:rFonts w:ascii="Arial" w:hAnsi="Arial" w:cs="Arial"/>
          <w:color w:val="333333"/>
        </w:rPr>
        <w:t>所示</w:t>
      </w:r>
      <w:r>
        <w:rPr>
          <w:rFonts w:ascii="Arial" w:hAnsi="Arial" w:cs="Arial" w:hint="eastAsia"/>
          <w:color w:val="333333"/>
        </w:rPr>
        <w:t>。</w:t>
      </w:r>
    </w:p>
    <w:p w14:paraId="7A8DEA04" w14:textId="77777777" w:rsidR="00394139" w:rsidRDefault="000A2C20" w:rsidP="007113E7">
      <w:pPr>
        <w:ind w:firstLine="420"/>
        <w:rPr>
          <w:color w:val="000000"/>
        </w:rPr>
      </w:pPr>
      <w:r>
        <w:rPr>
          <w:noProof/>
          <w:color w:val="000000"/>
        </w:rPr>
        <w:drawing>
          <wp:inline distT="0" distB="0" distL="0" distR="0" wp14:anchorId="1F98CB57" wp14:editId="43BD8346">
            <wp:extent cx="4174490" cy="3919855"/>
            <wp:effectExtent l="0" t="0" r="0" b="4445"/>
            <wp:docPr id="13" name="图片 13" descr="2453872-1G01G05K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453872-1G01G05K6312"/>
                    <pic:cNvPicPr>
                      <a:picLocks noChangeAspect="1" noChangeArrowheads="1"/>
                    </pic:cNvPicPr>
                  </pic:nvPicPr>
                  <pic:blipFill>
                    <a:blip r:embed="rId31">
                      <a:extLst>
                        <a:ext uri="{28A0092B-C50C-407E-A947-70E740481C1C}">
                          <a14:useLocalDpi xmlns:a14="http://schemas.microsoft.com/office/drawing/2010/main" val="0"/>
                        </a:ext>
                      </a:extLst>
                    </a:blip>
                    <a:srcRect b="9222"/>
                    <a:stretch>
                      <a:fillRect/>
                    </a:stretch>
                  </pic:blipFill>
                  <pic:spPr bwMode="auto">
                    <a:xfrm>
                      <a:off x="0" y="0"/>
                      <a:ext cx="4174490" cy="3919855"/>
                    </a:xfrm>
                    <a:prstGeom prst="rect">
                      <a:avLst/>
                    </a:prstGeom>
                    <a:noFill/>
                    <a:ln>
                      <a:noFill/>
                    </a:ln>
                  </pic:spPr>
                </pic:pic>
              </a:graphicData>
            </a:graphic>
          </wp:inline>
        </w:drawing>
      </w:r>
    </w:p>
    <w:p w14:paraId="315794FD" w14:textId="77777777" w:rsidR="00394139" w:rsidRPr="00394139" w:rsidRDefault="00394139" w:rsidP="00394139">
      <w:pPr>
        <w:pStyle w:val="T"/>
      </w:pPr>
      <w:bookmarkStart w:id="201" w:name="_Ref512590384"/>
      <w:r>
        <w:t>DeepID3</w:t>
      </w:r>
      <w:r>
        <w:rPr>
          <w:rFonts w:hint="eastAsia"/>
        </w:rPr>
        <w:t>的</w:t>
      </w:r>
      <w:r>
        <w:t>网络结构</w:t>
      </w:r>
      <w:bookmarkEnd w:id="201"/>
    </w:p>
    <w:p w14:paraId="07FB795E" w14:textId="77777777" w:rsidR="007113E7" w:rsidRDefault="00683C0B" w:rsidP="007113E7">
      <w:pPr>
        <w:pStyle w:val="Heading2"/>
      </w:pPr>
      <w:r>
        <w:rPr>
          <w:rFonts w:hint="eastAsia"/>
        </w:rPr>
        <w:t>发展瓶颈</w:t>
      </w:r>
    </w:p>
    <w:p w14:paraId="556BBB40" w14:textId="77777777" w:rsidR="008F4798" w:rsidRDefault="00543317" w:rsidP="008F4798">
      <w:pPr>
        <w:ind w:firstLine="420"/>
      </w:pPr>
      <w:r>
        <w:rPr>
          <w:rFonts w:hint="eastAsia"/>
        </w:rPr>
        <w:t>计算机视觉</w:t>
      </w:r>
      <w:r w:rsidR="00DF35AD">
        <w:rPr>
          <w:rFonts w:hint="eastAsia"/>
        </w:rPr>
        <w:t>技术</w:t>
      </w:r>
      <w:r w:rsidR="00DF35AD">
        <w:t>经过最近这些年的发展</w:t>
      </w:r>
      <w:r w:rsidR="00DF35AD">
        <w:rPr>
          <w:rFonts w:hint="eastAsia"/>
        </w:rPr>
        <w:t>，取得了</w:t>
      </w:r>
      <w:r w:rsidR="00DF35AD">
        <w:t>巨大的成就，</w:t>
      </w:r>
      <w:r w:rsidR="00DF35AD">
        <w:rPr>
          <w:rFonts w:hint="eastAsia"/>
        </w:rPr>
        <w:t>技术</w:t>
      </w:r>
      <w:r w:rsidR="00DF35AD">
        <w:t>水平有</w:t>
      </w:r>
      <w:r w:rsidR="00DF35AD">
        <w:rPr>
          <w:rFonts w:hint="eastAsia"/>
        </w:rPr>
        <w:t>了</w:t>
      </w:r>
      <w:r w:rsidR="00DF35AD">
        <w:t>很大</w:t>
      </w:r>
      <w:r w:rsidR="00DF35AD">
        <w:rPr>
          <w:rFonts w:hint="eastAsia"/>
        </w:rPr>
        <w:t>的突破</w:t>
      </w:r>
      <w:r w:rsidR="00DF35AD">
        <w:t>，在应用场景</w:t>
      </w:r>
      <w:r w:rsidR="00DF35AD">
        <w:rPr>
          <w:rFonts w:hint="eastAsia"/>
        </w:rPr>
        <w:t>和</w:t>
      </w:r>
      <w:r w:rsidR="00DF35AD">
        <w:t>识别精度上有了显著的提高。但是</w:t>
      </w:r>
      <w:r w:rsidR="00DF35AD">
        <w:rPr>
          <w:rFonts w:hint="eastAsia"/>
        </w:rPr>
        <w:t>在</w:t>
      </w:r>
      <w:r w:rsidR="00DF35AD">
        <w:t>取得巨大成就的同时，计算机技术的发展</w:t>
      </w:r>
      <w:r w:rsidR="001E288B">
        <w:rPr>
          <w:rFonts w:hint="eastAsia"/>
        </w:rPr>
        <w:t>应用</w:t>
      </w:r>
      <w:r w:rsidR="00DF35AD">
        <w:t>也存在一些瓶颈</w:t>
      </w:r>
      <w:r w:rsidR="00B15FE5">
        <w:rPr>
          <w:rFonts w:hint="eastAsia"/>
        </w:rPr>
        <w:t>，</w:t>
      </w:r>
      <w:r w:rsidR="001E288B">
        <w:rPr>
          <w:rFonts w:hint="eastAsia"/>
        </w:rPr>
        <w:t>一个例子</w:t>
      </w:r>
      <w:r w:rsidR="001E288B">
        <w:t>是</w:t>
      </w:r>
      <w:r w:rsidR="001E288B">
        <w:rPr>
          <w:rFonts w:hint="eastAsia"/>
        </w:rPr>
        <w:t>使用</w:t>
      </w:r>
      <w:r w:rsidR="001E288B">
        <w:t>照片来进行人脸验证仍然能通过人脸验证系统，</w:t>
      </w:r>
      <w:r w:rsidR="001E288B">
        <w:rPr>
          <w:rFonts w:hint="eastAsia"/>
        </w:rPr>
        <w:t>这就</w:t>
      </w:r>
      <w:r w:rsidR="001E288B">
        <w:t>存在很大的安全隐患，</w:t>
      </w:r>
      <w:r w:rsidR="001E288B">
        <w:rPr>
          <w:rFonts w:hint="eastAsia"/>
        </w:rPr>
        <w:t>这就</w:t>
      </w:r>
      <w:r w:rsidR="001E288B">
        <w:t>产生了相应的应对</w:t>
      </w:r>
      <w:r w:rsidR="001E288B">
        <w:rPr>
          <w:rFonts w:hint="eastAsia"/>
        </w:rPr>
        <w:t>措施</w:t>
      </w:r>
      <w:r w:rsidR="001E288B">
        <w:t>，比如</w:t>
      </w:r>
      <w:r w:rsidR="00B15FE5">
        <w:rPr>
          <w:rFonts w:hint="eastAsia"/>
        </w:rPr>
        <w:t>活体监测等等。</w:t>
      </w:r>
      <w:r w:rsidR="001E288B">
        <w:rPr>
          <w:rFonts w:hint="eastAsia"/>
        </w:rPr>
        <w:t>但是实验</w:t>
      </w:r>
      <w:r w:rsidR="001E288B">
        <w:t>证明，使用</w:t>
      </w:r>
      <w:r w:rsidR="001E288B">
        <w:rPr>
          <w:rFonts w:hint="eastAsia"/>
        </w:rPr>
        <w:t>软件</w:t>
      </w:r>
      <w:r w:rsidR="001E288B">
        <w:t>对人脸进行动态的视频合成仍然能攻破活体检测系统，这就需要更高级别的防御措施，从而推动这领域技术的发展。</w:t>
      </w:r>
    </w:p>
    <w:p w14:paraId="20FB779E" w14:textId="77777777" w:rsidR="008F4798" w:rsidRDefault="008F4798" w:rsidP="008F4798">
      <w:pPr>
        <w:pStyle w:val="Heading2"/>
      </w:pPr>
      <w:r>
        <w:rPr>
          <w:rFonts w:hint="eastAsia"/>
        </w:rPr>
        <w:t>参考书目</w:t>
      </w:r>
    </w:p>
    <w:p w14:paraId="6A28BB6B" w14:textId="77777777" w:rsidR="00631926" w:rsidRDefault="00AF790D" w:rsidP="00AF790D">
      <w:pPr>
        <w:ind w:firstLineChars="0"/>
      </w:pPr>
      <w:r>
        <w:t>[1]</w:t>
      </w:r>
      <w:r w:rsidR="00F20843">
        <w:t xml:space="preserve"> </w:t>
      </w:r>
      <w:r w:rsidR="000669EB">
        <w:t>Peter Harrrington</w:t>
      </w:r>
      <w:r w:rsidR="000669EB">
        <w:t>，</w:t>
      </w:r>
      <w:r w:rsidR="00A1400C">
        <w:rPr>
          <w:rFonts w:hint="eastAsia"/>
        </w:rPr>
        <w:t>Machine</w:t>
      </w:r>
      <w:r w:rsidR="00A1400C">
        <w:t xml:space="preserve"> Learning in Action</w:t>
      </w:r>
    </w:p>
    <w:p w14:paraId="37AADB9A" w14:textId="77777777" w:rsidR="000D17E6" w:rsidRDefault="00AF790D" w:rsidP="00AF790D">
      <w:pPr>
        <w:ind w:firstLineChars="0"/>
      </w:pPr>
      <w:r>
        <w:t>[2]</w:t>
      </w:r>
      <w:r w:rsidR="000C7116">
        <w:rPr>
          <w:rFonts w:hint="eastAsia"/>
        </w:rPr>
        <w:t xml:space="preserve"> </w:t>
      </w:r>
      <w:r w:rsidR="000669EB">
        <w:rPr>
          <w:rFonts w:hint="eastAsia"/>
        </w:rPr>
        <w:t>约书亚</w:t>
      </w:r>
      <w:r w:rsidR="000669EB">
        <w:rPr>
          <w:rFonts w:ascii="宋体" w:hAnsi="宋体" w:hint="eastAsia"/>
        </w:rPr>
        <w:t>·</w:t>
      </w:r>
      <w:r w:rsidR="000669EB">
        <w:rPr>
          <w:rFonts w:hint="eastAsia"/>
        </w:rPr>
        <w:t>本吉</w:t>
      </w:r>
      <w:r w:rsidR="000669EB">
        <w:t>奥</w:t>
      </w:r>
      <w:r w:rsidR="000669EB">
        <w:rPr>
          <w:rFonts w:hint="eastAsia"/>
        </w:rPr>
        <w:t>等著</w:t>
      </w:r>
      <w:r w:rsidR="000669EB">
        <w:t>，</w:t>
      </w:r>
      <w:r w:rsidR="000669EB">
        <w:rPr>
          <w:rFonts w:hint="eastAsia"/>
        </w:rPr>
        <w:t>赵申建</w:t>
      </w:r>
      <w:r w:rsidR="000669EB">
        <w:t>等译</w:t>
      </w:r>
      <w:r w:rsidR="000669EB">
        <w:rPr>
          <w:rFonts w:hint="eastAsia"/>
        </w:rPr>
        <w:t>，</w:t>
      </w:r>
      <w:r w:rsidR="000C7116">
        <w:rPr>
          <w:rFonts w:hint="eastAsia"/>
        </w:rPr>
        <w:t>深度</w:t>
      </w:r>
      <w:r w:rsidR="000C7116">
        <w:t>学习</w:t>
      </w:r>
    </w:p>
    <w:p w14:paraId="30B773B8" w14:textId="77777777" w:rsidR="00AF790D" w:rsidRPr="00631926" w:rsidRDefault="00AF790D" w:rsidP="00AF790D">
      <w:pPr>
        <w:ind w:firstLineChars="0"/>
      </w:pPr>
      <w:r>
        <w:t>[3]</w:t>
      </w:r>
      <w:r>
        <w:rPr>
          <w:rFonts w:hint="eastAsia"/>
        </w:rPr>
        <w:t xml:space="preserve"> </w:t>
      </w:r>
      <w:r w:rsidR="000669EB">
        <w:rPr>
          <w:rFonts w:hint="eastAsia"/>
        </w:rPr>
        <w:t>周志华，</w:t>
      </w:r>
      <w:r>
        <w:rPr>
          <w:rFonts w:hint="eastAsia"/>
        </w:rPr>
        <w:t>机器学习</w:t>
      </w:r>
    </w:p>
    <w:sectPr w:rsidR="00AF790D" w:rsidRPr="00631926" w:rsidSect="00547266">
      <w:headerReference w:type="even" r:id="rId32"/>
      <w:headerReference w:type="default" r:id="rId33"/>
      <w:footerReference w:type="even" r:id="rId34"/>
      <w:footerReference w:type="default" r:id="rId35"/>
      <w:headerReference w:type="first" r:id="rId36"/>
      <w:footerReference w:type="first" r:id="rId37"/>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林 瑞和" w:date="2018-05-10T11:30:00Z" w:initials="林">
    <w:p w14:paraId="6F26AEBE" w14:textId="77777777" w:rsidR="001C0D54" w:rsidRDefault="001C0D54">
      <w:pPr>
        <w:pStyle w:val="CommentText"/>
        <w:ind w:firstLine="420"/>
      </w:pPr>
      <w:r>
        <w:rPr>
          <w:rStyle w:val="CommentReference"/>
        </w:rPr>
        <w:annotationRef/>
      </w:r>
      <w:r>
        <w:rPr>
          <w:rFonts w:hint="eastAsia"/>
        </w:rPr>
        <w:t>从内容上看，相当于原提供目录的</w:t>
      </w:r>
      <w:r w:rsidR="00E764A9">
        <w:rPr>
          <w:rFonts w:hint="eastAsia"/>
        </w:rPr>
        <w:t>第</w:t>
      </w:r>
      <w:r w:rsidR="00E764A9">
        <w:rPr>
          <w:rFonts w:hint="eastAsia"/>
        </w:rPr>
        <w:t>7</w:t>
      </w:r>
      <w:r w:rsidR="00E764A9">
        <w:rPr>
          <w:rFonts w:hint="eastAsia"/>
        </w:rPr>
        <w:t>章，发现有部分概述内容与百度等网上内容有雷同，需要删减或用自己的语言陈述。</w:t>
      </w:r>
    </w:p>
    <w:p w14:paraId="3A0AB239" w14:textId="77777777" w:rsidR="00E764A9" w:rsidRDefault="00E764A9">
      <w:pPr>
        <w:pStyle w:val="CommentText"/>
        <w:ind w:firstLine="420"/>
      </w:pPr>
    </w:p>
    <w:p w14:paraId="476410A5" w14:textId="77777777" w:rsidR="00E764A9" w:rsidRDefault="00E764A9">
      <w:pPr>
        <w:pStyle w:val="CommentText"/>
        <w:ind w:firstLine="420"/>
      </w:pPr>
      <w:r>
        <w:rPr>
          <w:rFonts w:hint="eastAsia"/>
        </w:rPr>
        <w:t>本书整体结构比较宏大，故有些局部内容可以进行精简</w:t>
      </w:r>
      <w:r w:rsidR="00312FEF">
        <w:rPr>
          <w:rFonts w:hint="eastAsia"/>
        </w:rPr>
        <w:t>，尽量为干货，与网络内容不雷同</w:t>
      </w:r>
    </w:p>
  </w:comment>
  <w:comment w:id="2" w:author="林 瑞和" w:date="2018-05-10T11:03:00Z" w:initials="林">
    <w:p w14:paraId="64DF5EE8" w14:textId="77777777" w:rsidR="00811682" w:rsidRDefault="00811682">
      <w:pPr>
        <w:pStyle w:val="CommentText"/>
        <w:ind w:firstLine="420"/>
      </w:pPr>
      <w:r>
        <w:rPr>
          <w:rStyle w:val="CommentReference"/>
        </w:rPr>
        <w:annotationRef/>
      </w:r>
      <w:r>
        <w:rPr>
          <w:rFonts w:hint="eastAsia"/>
        </w:rPr>
        <w:t>百度百科</w:t>
      </w:r>
    </w:p>
  </w:comment>
  <w:comment w:id="3" w:author="林 瑞和" w:date="2018-05-10T11:06:00Z" w:initials="林">
    <w:p w14:paraId="6848E9BB" w14:textId="77777777" w:rsidR="00811682" w:rsidRDefault="00811682">
      <w:pPr>
        <w:pStyle w:val="CommentText"/>
        <w:ind w:firstLine="420"/>
      </w:pPr>
      <w:r>
        <w:rPr>
          <w:rStyle w:val="CommentReference"/>
        </w:rPr>
        <w:annotationRef/>
      </w:r>
    </w:p>
  </w:comment>
  <w:comment w:id="26" w:author="林 瑞和" w:date="2018-05-10T11:08:00Z" w:initials="林">
    <w:p w14:paraId="503BAA03" w14:textId="77777777" w:rsidR="00792727" w:rsidRDefault="00792727">
      <w:pPr>
        <w:pStyle w:val="CommentText"/>
        <w:ind w:firstLine="420"/>
      </w:pPr>
      <w:r>
        <w:rPr>
          <w:rStyle w:val="CommentReference"/>
        </w:rPr>
        <w:annotationRef/>
      </w:r>
    </w:p>
  </w:comment>
  <w:comment w:id="46" w:author="林 瑞和" w:date="2018-05-10T11:11:00Z" w:initials="林">
    <w:p w14:paraId="1BF61154" w14:textId="77777777" w:rsidR="00B44467" w:rsidRDefault="00B44467">
      <w:pPr>
        <w:pStyle w:val="CommentText"/>
        <w:ind w:firstLine="420"/>
      </w:pPr>
      <w:r>
        <w:rPr>
          <w:rStyle w:val="CommentReference"/>
        </w:rPr>
        <w:annotationRef/>
      </w:r>
      <w:r w:rsidRPr="00B44467">
        <w:t>https://baike.baidu.com/item/%E4%BA%BA%E8%84%B8%E8%AF%86%E5%88%AB%E7%AE%97%E6%B3%95/9104794?fr=aladdin</w:t>
      </w:r>
    </w:p>
  </w:comment>
  <w:comment w:id="50" w:author="林 瑞和" w:date="2018-05-10T11:20:00Z" w:initials="林">
    <w:p w14:paraId="4A038DFE" w14:textId="77777777" w:rsidR="00002C38" w:rsidRDefault="00002C38">
      <w:pPr>
        <w:pStyle w:val="CommentText"/>
        <w:ind w:firstLine="420"/>
      </w:pPr>
      <w:r>
        <w:rPr>
          <w:rStyle w:val="CommentReference"/>
        </w:rPr>
        <w:annotationRef/>
      </w:r>
      <w:r>
        <w:rPr>
          <w:rFonts w:hint="eastAsia"/>
        </w:rPr>
        <w:t>有肖像权的问题</w:t>
      </w:r>
      <w:r w:rsidR="00CB4A3E">
        <w:rPr>
          <w:rFonts w:hint="eastAsia"/>
        </w:rPr>
        <w:t>，可以考虑使用外国人</w:t>
      </w:r>
    </w:p>
  </w:comment>
  <w:comment w:id="58" w:author="林 瑞和" w:date="2018-05-10T11:39:00Z" w:initials="林">
    <w:p w14:paraId="056B383F" w14:textId="77777777" w:rsidR="00D047A2" w:rsidRDefault="00D047A2">
      <w:pPr>
        <w:pStyle w:val="CommentText"/>
        <w:ind w:firstLine="420"/>
      </w:pPr>
      <w:r>
        <w:rPr>
          <w:rStyle w:val="CommentReference"/>
        </w:rPr>
        <w:annotationRef/>
      </w:r>
    </w:p>
  </w:comment>
  <w:comment w:id="76" w:author="林 瑞和" w:date="2018-05-10T16:30:00Z" w:initials="林">
    <w:p w14:paraId="7D597CBC" w14:textId="77777777" w:rsidR="006774F5" w:rsidRDefault="006774F5">
      <w:pPr>
        <w:pStyle w:val="CommentText"/>
        <w:ind w:firstLine="420"/>
      </w:pPr>
      <w:r>
        <w:rPr>
          <w:rStyle w:val="CommentReference"/>
        </w:rPr>
        <w:annotationRef/>
      </w:r>
      <w:r w:rsidRPr="006774F5">
        <w:t>http://www.sohu.com/a/163043588_175590</w:t>
      </w:r>
    </w:p>
  </w:comment>
  <w:comment w:id="185" w:author="林 瑞和" w:date="2018-05-10T16:47:00Z" w:initials="林">
    <w:p w14:paraId="6D132CCF" w14:textId="77777777" w:rsidR="00C55425" w:rsidRDefault="00C55425">
      <w:pPr>
        <w:pStyle w:val="CommentText"/>
        <w:ind w:firstLine="420"/>
      </w:pPr>
      <w:r>
        <w:rPr>
          <w:rStyle w:val="CommentReference"/>
        </w:rPr>
        <w:annotationRef/>
      </w:r>
    </w:p>
  </w:comment>
  <w:comment w:id="197" w:author="林 瑞和" w:date="2018-05-10T16:55:00Z" w:initials="林">
    <w:p w14:paraId="13AAEC6D" w14:textId="77777777" w:rsidR="00B93ACD" w:rsidRDefault="00B93ACD">
      <w:pPr>
        <w:pStyle w:val="CommentText"/>
        <w:ind w:firstLine="420"/>
      </w:pPr>
      <w:r>
        <w:rPr>
          <w:rStyle w:val="CommentReference"/>
        </w:rPr>
        <w:annotationRef/>
      </w:r>
      <w:r>
        <w:rPr>
          <w:rFonts w:hint="eastAsia"/>
        </w:rPr>
        <w:t>图比较小，看不清楚</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6410A5" w15:done="0"/>
  <w15:commentEx w15:paraId="64DF5EE8" w15:done="0"/>
  <w15:commentEx w15:paraId="6848E9BB" w15:done="0"/>
  <w15:commentEx w15:paraId="503BAA03" w15:done="0"/>
  <w15:commentEx w15:paraId="1BF61154" w15:done="0"/>
  <w15:commentEx w15:paraId="4A038DFE" w15:done="0"/>
  <w15:commentEx w15:paraId="056B383F" w15:done="0"/>
  <w15:commentEx w15:paraId="7D597CBC" w15:done="0"/>
  <w15:commentEx w15:paraId="6D132CCF" w15:done="0"/>
  <w15:commentEx w15:paraId="13AAEC6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DF5EE8" w16cid:durableId="1E9EA59A"/>
  <w16cid:commentId w16cid:paraId="6848E9BB" w16cid:durableId="1E9EA619"/>
  <w16cid:commentId w16cid:paraId="503BAA03" w16cid:durableId="1E9EA6BA"/>
  <w16cid:commentId w16cid:paraId="1BF61154" w16cid:durableId="1E9EA779"/>
  <w16cid:commentId w16cid:paraId="4A038DFE" w16cid:durableId="1E9EA990"/>
  <w16cid:commentId w16cid:paraId="056B383F" w16cid:durableId="1E9EAE0F"/>
  <w16cid:commentId w16cid:paraId="7D597CBC" w16cid:durableId="1E9EF23F"/>
  <w16cid:commentId w16cid:paraId="6D132CCF" w16cid:durableId="1E9EF635"/>
  <w16cid:commentId w16cid:paraId="13AAEC6D" w16cid:durableId="1E9EF7E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E7ACFF" w14:textId="77777777" w:rsidR="007728C9" w:rsidRPr="00981507" w:rsidRDefault="007728C9" w:rsidP="008E5BBD">
      <w:pPr>
        <w:spacing w:line="240" w:lineRule="auto"/>
        <w:ind w:firstLine="420"/>
        <w:rPr>
          <w:szCs w:val="24"/>
        </w:rPr>
      </w:pPr>
      <w:r>
        <w:separator/>
      </w:r>
    </w:p>
  </w:endnote>
  <w:endnote w:type="continuationSeparator" w:id="0">
    <w:p w14:paraId="1C0B0BB9" w14:textId="77777777" w:rsidR="007728C9" w:rsidRPr="00981507" w:rsidRDefault="007728C9" w:rsidP="008E5BBD">
      <w:pPr>
        <w:spacing w:line="240" w:lineRule="auto"/>
        <w:ind w:firstLine="420"/>
        <w:rPr>
          <w:szCs w:val="24"/>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w:altName w:val="宋体"/>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BDC4F" w14:textId="77777777" w:rsidR="00DA2883" w:rsidRDefault="00DA2883">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2247AE" w14:textId="3E65C1D7" w:rsidR="00DA2883" w:rsidRPr="00547266" w:rsidRDefault="00DA2883" w:rsidP="00547266">
    <w:pPr>
      <w:ind w:firstLine="360"/>
      <w:jc w:val="center"/>
      <w:rPr>
        <w:sz w:val="18"/>
        <w:szCs w:val="18"/>
      </w:rPr>
    </w:pPr>
    <w:r w:rsidRPr="00D92C62">
      <w:rPr>
        <w:rFonts w:hint="eastAsia"/>
        <w:kern w:val="0"/>
        <w:sz w:val="18"/>
        <w:szCs w:val="18"/>
      </w:rPr>
      <w:t>第</w:t>
    </w:r>
    <w:r w:rsidRPr="00D92C62">
      <w:rPr>
        <w:rFonts w:hint="eastAsia"/>
        <w:kern w:val="0"/>
        <w:sz w:val="18"/>
        <w:szCs w:val="18"/>
      </w:rPr>
      <w:t xml:space="preserve"> </w:t>
    </w:r>
    <w:r w:rsidRPr="00D92C62">
      <w:rPr>
        <w:kern w:val="0"/>
        <w:sz w:val="18"/>
        <w:szCs w:val="18"/>
      </w:rPr>
      <w:fldChar w:fldCharType="begin"/>
    </w:r>
    <w:r w:rsidRPr="00D92C62">
      <w:rPr>
        <w:kern w:val="0"/>
        <w:sz w:val="18"/>
        <w:szCs w:val="18"/>
      </w:rPr>
      <w:instrText xml:space="preserve"> PAGE </w:instrText>
    </w:r>
    <w:r w:rsidRPr="00D92C62">
      <w:rPr>
        <w:kern w:val="0"/>
        <w:sz w:val="18"/>
        <w:szCs w:val="18"/>
      </w:rPr>
      <w:fldChar w:fldCharType="separate"/>
    </w:r>
    <w:r w:rsidR="00725FF8">
      <w:rPr>
        <w:noProof/>
        <w:kern w:val="0"/>
        <w:sz w:val="18"/>
        <w:szCs w:val="18"/>
      </w:rPr>
      <w:t>4</w:t>
    </w:r>
    <w:r w:rsidRPr="00D92C62">
      <w:rPr>
        <w:kern w:val="0"/>
        <w:sz w:val="18"/>
        <w:szCs w:val="18"/>
      </w:rPr>
      <w:fldChar w:fldCharType="end"/>
    </w:r>
    <w:r w:rsidRPr="00D92C62">
      <w:rPr>
        <w:rFonts w:hint="eastAsia"/>
        <w:kern w:val="0"/>
        <w:sz w:val="18"/>
        <w:szCs w:val="18"/>
      </w:rPr>
      <w:t xml:space="preserve"> </w:t>
    </w:r>
    <w:r w:rsidRPr="00D92C62">
      <w:rPr>
        <w:rFonts w:hint="eastAsia"/>
        <w:kern w:val="0"/>
        <w:sz w:val="18"/>
        <w:szCs w:val="18"/>
      </w:rPr>
      <w:t>页</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B0B03" w14:textId="77777777" w:rsidR="00DA2883" w:rsidRDefault="00DA2883">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7F2ED0" w14:textId="77777777" w:rsidR="007728C9" w:rsidRPr="00981507" w:rsidRDefault="007728C9" w:rsidP="008E5BBD">
      <w:pPr>
        <w:spacing w:line="240" w:lineRule="auto"/>
        <w:ind w:firstLine="420"/>
        <w:rPr>
          <w:szCs w:val="24"/>
        </w:rPr>
      </w:pPr>
      <w:r>
        <w:separator/>
      </w:r>
    </w:p>
  </w:footnote>
  <w:footnote w:type="continuationSeparator" w:id="0">
    <w:p w14:paraId="45BE93A6" w14:textId="77777777" w:rsidR="007728C9" w:rsidRPr="00981507" w:rsidRDefault="007728C9" w:rsidP="008E5BBD">
      <w:pPr>
        <w:spacing w:line="240" w:lineRule="auto"/>
        <w:ind w:firstLine="420"/>
        <w:rPr>
          <w:szCs w:val="24"/>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97A9C6" w14:textId="77777777" w:rsidR="00DA2883" w:rsidRDefault="00DA2883">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3EAD35" w14:textId="77777777" w:rsidR="00DA2883" w:rsidRPr="00547266" w:rsidRDefault="00DA2883" w:rsidP="00547266">
    <w:pPr>
      <w:pBdr>
        <w:bottom w:val="single" w:sz="4" w:space="1" w:color="auto"/>
      </w:pBdr>
      <w:wordWrap w:val="0"/>
      <w:spacing w:line="240" w:lineRule="auto"/>
      <w:ind w:firstLine="360"/>
      <w:jc w:val="right"/>
      <w:rPr>
        <w:sz w:val="18"/>
        <w:szCs w:val="18"/>
      </w:rPr>
    </w:pPr>
    <w:r>
      <w:rPr>
        <w:rFonts w:hint="eastAsia"/>
        <w:noProof/>
        <w:sz w:val="18"/>
        <w:szCs w:val="18"/>
      </w:rPr>
      <w:t>项目名称</w:t>
    </w:r>
    <w:r w:rsidRPr="00D92C62">
      <w:rPr>
        <w:rFonts w:hint="eastAsia"/>
        <w:noProof/>
        <w:sz w:val="18"/>
        <w:szCs w:val="1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00C90" w14:textId="77777777" w:rsidR="00DA2883" w:rsidRDefault="00DA2883">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D61A6"/>
    <w:multiLevelType w:val="hybridMultilevel"/>
    <w:tmpl w:val="49FA8506"/>
    <w:lvl w:ilvl="0" w:tplc="5F4A0FD8">
      <w:start w:val="1"/>
      <w:numFmt w:val="decimal"/>
      <w:lvlText w:val="表格%1："/>
      <w:lvlJc w:val="left"/>
      <w:pPr>
        <w:ind w:left="420" w:hanging="420"/>
      </w:pPr>
      <w:rPr>
        <w:rFonts w:hint="eastAsia"/>
        <w:position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005884"/>
    <w:multiLevelType w:val="hybridMultilevel"/>
    <w:tmpl w:val="CF8267C4"/>
    <w:lvl w:ilvl="0" w:tplc="B55C24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0304473"/>
    <w:multiLevelType w:val="hybridMultilevel"/>
    <w:tmpl w:val="5C443944"/>
    <w:lvl w:ilvl="0" w:tplc="DB9A64BE">
      <w:start w:val="1"/>
      <w:numFmt w:val="decimal"/>
      <w:lvlText w:val="表格%1："/>
      <w:lvlJc w:val="right"/>
      <w:pPr>
        <w:ind w:left="42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FB5CA1"/>
    <w:multiLevelType w:val="hybridMultilevel"/>
    <w:tmpl w:val="916C7024"/>
    <w:lvl w:ilvl="0" w:tplc="A8B0D238">
      <w:start w:val="1"/>
      <w:numFmt w:val="decimal"/>
      <w:lvlText w:val="表格%1："/>
      <w:lvlJc w:val="left"/>
      <w:pPr>
        <w:ind w:left="420" w:hanging="420"/>
      </w:pPr>
      <w:rPr>
        <w:rFonts w:hint="eastAsia"/>
        <w:position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A66867"/>
    <w:multiLevelType w:val="hybridMultilevel"/>
    <w:tmpl w:val="B0CC16F2"/>
    <w:lvl w:ilvl="0" w:tplc="F7A2A0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F3739F6"/>
    <w:multiLevelType w:val="hybridMultilevel"/>
    <w:tmpl w:val="44D4FE18"/>
    <w:lvl w:ilvl="0" w:tplc="9B5A57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2B538EC"/>
    <w:multiLevelType w:val="hybridMultilevel"/>
    <w:tmpl w:val="8D9069CE"/>
    <w:lvl w:ilvl="0" w:tplc="1BA033EC">
      <w:start w:val="1"/>
      <w:numFmt w:val="decimal"/>
      <w:lvlText w:val="表格%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C70600"/>
    <w:multiLevelType w:val="hybridMultilevel"/>
    <w:tmpl w:val="2B5A972E"/>
    <w:lvl w:ilvl="0" w:tplc="568222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7676BD"/>
    <w:multiLevelType w:val="hybridMultilevel"/>
    <w:tmpl w:val="E2DCA590"/>
    <w:lvl w:ilvl="0" w:tplc="1F763568">
      <w:start w:val="1"/>
      <w:numFmt w:val="decimal"/>
      <w:pStyle w:val="T"/>
      <w:lvlText w:val="图%1："/>
      <w:lvlJc w:val="left"/>
      <w:pPr>
        <w:ind w:left="900" w:hanging="420"/>
      </w:pPr>
      <w:rPr>
        <w:rFonts w:hint="eastAsia"/>
        <w:position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D46598B"/>
    <w:multiLevelType w:val="multilevel"/>
    <w:tmpl w:val="1CE837AA"/>
    <w:lvl w:ilvl="0">
      <w:start w:val="1"/>
      <w:numFmt w:val="chineseCountingThousand"/>
      <w:suff w:val="space"/>
      <w:lvlText w:val="第%1章"/>
      <w:lvlJc w:val="left"/>
      <w:pPr>
        <w:ind w:left="0" w:firstLine="0"/>
      </w:pPr>
      <w:rPr>
        <w:rFonts w:hint="eastAsia"/>
        <w:b/>
        <w:i w:val="0"/>
        <w:spacing w:val="0"/>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isLgl/>
      <w:suff w:val="space"/>
      <w:lvlText w:val="%1.%2.%3.%4.%5.%6"/>
      <w:lvlJc w:val="left"/>
      <w:pPr>
        <w:ind w:left="0" w:firstLine="0"/>
      </w:pPr>
      <w:rPr>
        <w:rFonts w:hint="eastAsia"/>
      </w:rPr>
    </w:lvl>
    <w:lvl w:ilvl="6">
      <w:start w:val="1"/>
      <w:numFmt w:val="decimal"/>
      <w:isLgl/>
      <w:suff w:val="space"/>
      <w:lvlText w:val="%1.%2.%3.%4.%5.%6.%7"/>
      <w:lvlJc w:val="left"/>
      <w:pPr>
        <w:ind w:left="0" w:firstLine="0"/>
      </w:pPr>
      <w:rPr>
        <w:rFonts w:hint="eastAsia"/>
      </w:rPr>
    </w:lvl>
    <w:lvl w:ilvl="7">
      <w:start w:val="1"/>
      <w:numFmt w:val="decimal"/>
      <w:isLgl/>
      <w:suff w:val="space"/>
      <w:lvlText w:val="%1.%2.%3.%4.%5.%6.%7.%8"/>
      <w:lvlJc w:val="left"/>
      <w:pPr>
        <w:ind w:left="0" w:firstLine="0"/>
      </w:pPr>
      <w:rPr>
        <w:rFonts w:hint="eastAsia"/>
      </w:rPr>
    </w:lvl>
    <w:lvl w:ilvl="8">
      <w:start w:val="1"/>
      <w:numFmt w:val="decimal"/>
      <w:isLgl/>
      <w:suff w:val="space"/>
      <w:lvlText w:val="%1.%2.%3.%4.%5.%6.%7.%8.%9"/>
      <w:lvlJc w:val="left"/>
      <w:pPr>
        <w:ind w:left="0" w:firstLine="0"/>
      </w:pPr>
      <w:rPr>
        <w:rFonts w:hint="eastAsia"/>
      </w:rPr>
    </w:lvl>
  </w:abstractNum>
  <w:abstractNum w:abstractNumId="10" w15:restartNumberingAfterBreak="0">
    <w:nsid w:val="3E7E24AD"/>
    <w:multiLevelType w:val="hybridMultilevel"/>
    <w:tmpl w:val="9EA25654"/>
    <w:lvl w:ilvl="0" w:tplc="9B7EBAF4">
      <w:start w:val="1"/>
      <w:numFmt w:val="decimal"/>
      <w:lvlText w:val="表格%1："/>
      <w:lvlJc w:val="center"/>
      <w:pPr>
        <w:ind w:left="42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EB36067"/>
    <w:multiLevelType w:val="multilevel"/>
    <w:tmpl w:val="0F9E5E62"/>
    <w:lvl w:ilvl="0">
      <w:start w:val="1"/>
      <w:numFmt w:val="chineseCountingThousand"/>
      <w:pStyle w:val="Heading1"/>
      <w:suff w:val="space"/>
      <w:lvlText w:val="第%1章"/>
      <w:lvlJc w:val="left"/>
      <w:pPr>
        <w:ind w:left="0" w:firstLine="0"/>
      </w:pPr>
      <w:rPr>
        <w:rFonts w:hint="eastAsia"/>
        <w:b/>
        <w:i w:val="0"/>
        <w:spacing w:val="0"/>
      </w:rPr>
    </w:lvl>
    <w:lvl w:ilvl="1">
      <w:start w:val="1"/>
      <w:numFmt w:val="decimal"/>
      <w:pStyle w:val="Heading2"/>
      <w:isLgl/>
      <w:suff w:val="space"/>
      <w:lvlText w:val="%1.%2"/>
      <w:lvlJc w:val="left"/>
      <w:pPr>
        <w:ind w:left="0" w:firstLine="0"/>
      </w:pPr>
      <w:rPr>
        <w:rFonts w:hint="eastAsia"/>
      </w:rPr>
    </w:lvl>
    <w:lvl w:ilvl="2">
      <w:start w:val="1"/>
      <w:numFmt w:val="decimal"/>
      <w:pStyle w:val="Heading3"/>
      <w:isLgl/>
      <w:suff w:val="space"/>
      <w:lvlText w:val="%1.%2.%3"/>
      <w:lvlJc w:val="left"/>
      <w:pPr>
        <w:ind w:left="0" w:firstLine="0"/>
      </w:pPr>
      <w:rPr>
        <w:rFonts w:hint="eastAsia"/>
      </w:rPr>
    </w:lvl>
    <w:lvl w:ilvl="3">
      <w:start w:val="1"/>
      <w:numFmt w:val="decimal"/>
      <w:pStyle w:val="Heading4"/>
      <w:isLgl/>
      <w:suff w:val="space"/>
      <w:lvlText w:val="%1.%2.%3.%4"/>
      <w:lvlJc w:val="left"/>
      <w:pPr>
        <w:ind w:left="0" w:firstLine="0"/>
      </w:pPr>
      <w:rPr>
        <w:rFonts w:hint="eastAsia"/>
      </w:rPr>
    </w:lvl>
    <w:lvl w:ilvl="4">
      <w:start w:val="1"/>
      <w:numFmt w:val="decimal"/>
      <w:pStyle w:val="Heading5"/>
      <w:isLgl/>
      <w:suff w:val="space"/>
      <w:lvlText w:val="%1.%2.%3.%4.%5"/>
      <w:lvlJc w:val="left"/>
      <w:pPr>
        <w:ind w:left="0" w:firstLine="0"/>
      </w:pPr>
      <w:rPr>
        <w:rFonts w:hint="eastAsia"/>
      </w:rPr>
    </w:lvl>
    <w:lvl w:ilvl="5">
      <w:start w:val="1"/>
      <w:numFmt w:val="decimal"/>
      <w:pStyle w:val="Heading6"/>
      <w:isLgl/>
      <w:suff w:val="space"/>
      <w:lvlText w:val="%1.%2.%3.%4.%5.%6"/>
      <w:lvlJc w:val="left"/>
      <w:pPr>
        <w:ind w:left="0" w:firstLine="0"/>
      </w:pPr>
      <w:rPr>
        <w:rFonts w:hint="eastAsia"/>
      </w:rPr>
    </w:lvl>
    <w:lvl w:ilvl="6">
      <w:start w:val="1"/>
      <w:numFmt w:val="decimal"/>
      <w:pStyle w:val="Heading7"/>
      <w:isLgl/>
      <w:suff w:val="space"/>
      <w:lvlText w:val="%1.%2.%3.%4.%5.%6.%7"/>
      <w:lvlJc w:val="left"/>
      <w:pPr>
        <w:ind w:left="0" w:firstLine="0"/>
      </w:pPr>
      <w:rPr>
        <w:rFonts w:hint="eastAsia"/>
      </w:rPr>
    </w:lvl>
    <w:lvl w:ilvl="7">
      <w:start w:val="1"/>
      <w:numFmt w:val="decimal"/>
      <w:pStyle w:val="Heading8"/>
      <w:isLgl/>
      <w:suff w:val="space"/>
      <w:lvlText w:val="%1.%2.%3.%4.%5.%6.%7.%8"/>
      <w:lvlJc w:val="left"/>
      <w:pPr>
        <w:ind w:left="0" w:firstLine="0"/>
      </w:pPr>
      <w:rPr>
        <w:rFonts w:hint="eastAsia"/>
      </w:rPr>
    </w:lvl>
    <w:lvl w:ilvl="8">
      <w:start w:val="1"/>
      <w:numFmt w:val="decimal"/>
      <w:pStyle w:val="Heading9"/>
      <w:isLgl/>
      <w:suff w:val="space"/>
      <w:lvlText w:val="%1.%2.%3.%4.%5.%6.%7.%8.%9"/>
      <w:lvlJc w:val="left"/>
      <w:pPr>
        <w:ind w:left="0" w:firstLine="0"/>
      </w:pPr>
      <w:rPr>
        <w:rFonts w:hint="eastAsia"/>
      </w:rPr>
    </w:lvl>
  </w:abstractNum>
  <w:abstractNum w:abstractNumId="12" w15:restartNumberingAfterBreak="0">
    <w:nsid w:val="4F7864A0"/>
    <w:multiLevelType w:val="hybridMultilevel"/>
    <w:tmpl w:val="6E460032"/>
    <w:lvl w:ilvl="0" w:tplc="C38C7F18">
      <w:start w:val="1"/>
      <w:numFmt w:val="decimal"/>
      <w:pStyle w:val="B"/>
      <w:lvlText w:val="表%1："/>
      <w:lvlJc w:val="left"/>
      <w:pPr>
        <w:ind w:left="420" w:hanging="420"/>
      </w:pPr>
      <w:rPr>
        <w:rFonts w:hint="eastAsia"/>
        <w:position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117582"/>
    <w:multiLevelType w:val="hybridMultilevel"/>
    <w:tmpl w:val="D7406772"/>
    <w:lvl w:ilvl="0" w:tplc="5A3E79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98B000F"/>
    <w:multiLevelType w:val="hybridMultilevel"/>
    <w:tmpl w:val="E22C7882"/>
    <w:lvl w:ilvl="0" w:tplc="70EEDFEC">
      <w:start w:val="1"/>
      <w:numFmt w:val="decimal"/>
      <w:lvlText w:val="表格%1："/>
      <w:lvlJc w:val="left"/>
      <w:pPr>
        <w:ind w:left="420" w:hanging="420"/>
      </w:pPr>
      <w:rPr>
        <w:rFonts w:hint="eastAsia"/>
        <w:position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1D27636"/>
    <w:multiLevelType w:val="hybridMultilevel"/>
    <w:tmpl w:val="7A3E1C8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28E35C2"/>
    <w:multiLevelType w:val="hybridMultilevel"/>
    <w:tmpl w:val="032293C2"/>
    <w:lvl w:ilvl="0" w:tplc="0AB66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3993DCD"/>
    <w:multiLevelType w:val="hybridMultilevel"/>
    <w:tmpl w:val="096A89CE"/>
    <w:lvl w:ilvl="0" w:tplc="046E54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65C2A17"/>
    <w:multiLevelType w:val="multilevel"/>
    <w:tmpl w:val="4C1EABEA"/>
    <w:lvl w:ilvl="0">
      <w:start w:val="1"/>
      <w:numFmt w:val="chineseCountingThousand"/>
      <w:suff w:val="space"/>
      <w:lvlText w:val="第%1章"/>
      <w:lvlJc w:val="left"/>
      <w:pPr>
        <w:ind w:left="0" w:firstLine="0"/>
      </w:pPr>
      <w:rPr>
        <w:rFonts w:hint="eastAsia"/>
        <w:b/>
        <w:i w:val="0"/>
        <w:spacing w:val="0"/>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isLgl/>
      <w:suff w:val="space"/>
      <w:lvlText w:val="%1.%2.%3.%4.%5.%6"/>
      <w:lvlJc w:val="left"/>
      <w:pPr>
        <w:ind w:left="0" w:firstLine="0"/>
      </w:pPr>
      <w:rPr>
        <w:rFonts w:hint="eastAsia"/>
      </w:rPr>
    </w:lvl>
    <w:lvl w:ilvl="6">
      <w:start w:val="1"/>
      <w:numFmt w:val="decimal"/>
      <w:isLgl/>
      <w:suff w:val="space"/>
      <w:lvlText w:val="%1.%2.%3.%4.%5.%6.%7"/>
      <w:lvlJc w:val="left"/>
      <w:pPr>
        <w:ind w:left="0" w:firstLine="0"/>
      </w:pPr>
      <w:rPr>
        <w:rFonts w:hint="eastAsia"/>
      </w:rPr>
    </w:lvl>
    <w:lvl w:ilvl="7">
      <w:start w:val="1"/>
      <w:numFmt w:val="decimal"/>
      <w:isLgl/>
      <w:suff w:val="space"/>
      <w:lvlText w:val="%1.%2.%3.%4.%5.%6.%7.%8"/>
      <w:lvlJc w:val="left"/>
      <w:pPr>
        <w:ind w:left="0" w:firstLine="0"/>
      </w:pPr>
      <w:rPr>
        <w:rFonts w:hint="eastAsia"/>
      </w:rPr>
    </w:lvl>
    <w:lvl w:ilvl="8">
      <w:start w:val="1"/>
      <w:numFmt w:val="decimal"/>
      <w:isLgl/>
      <w:suff w:val="space"/>
      <w:lvlText w:val="%1.%2.%3.%4.%5.%6.%7.%8.%9"/>
      <w:lvlJc w:val="left"/>
      <w:pPr>
        <w:ind w:left="0" w:firstLine="0"/>
      </w:pPr>
      <w:rPr>
        <w:rFonts w:hint="eastAsia"/>
      </w:rPr>
    </w:lvl>
  </w:abstractNum>
  <w:abstractNum w:abstractNumId="19" w15:restartNumberingAfterBreak="0">
    <w:nsid w:val="68C80345"/>
    <w:multiLevelType w:val="hybridMultilevel"/>
    <w:tmpl w:val="CCD811E2"/>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00" w:hanging="36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9A2459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5F46326"/>
    <w:multiLevelType w:val="hybridMultilevel"/>
    <w:tmpl w:val="FF78654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76A27CEB"/>
    <w:multiLevelType w:val="hybridMultilevel"/>
    <w:tmpl w:val="23445996"/>
    <w:lvl w:ilvl="0" w:tplc="C5B0ADB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8"/>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10"/>
  </w:num>
  <w:num w:numId="5">
    <w:abstractNumId w:val="2"/>
  </w:num>
  <w:num w:numId="6">
    <w:abstractNumId w:val="5"/>
  </w:num>
  <w:num w:numId="7">
    <w:abstractNumId w:val="6"/>
  </w:num>
  <w:num w:numId="8">
    <w:abstractNumId w:val="14"/>
  </w:num>
  <w:num w:numId="9">
    <w:abstractNumId w:val="14"/>
  </w:num>
  <w:num w:numId="10">
    <w:abstractNumId w:val="3"/>
  </w:num>
  <w:num w:numId="11">
    <w:abstractNumId w:val="20"/>
  </w:num>
  <w:num w:numId="12">
    <w:abstractNumId w:val="3"/>
    <w:lvlOverride w:ilvl="0">
      <w:startOverride w:val="1"/>
    </w:lvlOverride>
  </w:num>
  <w:num w:numId="13">
    <w:abstractNumId w:val="0"/>
  </w:num>
  <w:num w:numId="14">
    <w:abstractNumId w:val="12"/>
  </w:num>
  <w:num w:numId="15">
    <w:abstractNumId w:val="8"/>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lvl w:ilvl="0">
        <w:start w:val="1"/>
        <w:numFmt w:val="chineseCountingThousand"/>
        <w:pStyle w:val="Heading1"/>
        <w:suff w:val="space"/>
        <w:lvlText w:val="第%1章"/>
        <w:lvlJc w:val="left"/>
        <w:pPr>
          <w:ind w:left="0" w:firstLine="0"/>
        </w:pPr>
        <w:rPr>
          <w:rFonts w:hint="eastAsia"/>
          <w:b/>
          <w:i w:val="0"/>
          <w:spacing w:val="0"/>
        </w:rPr>
      </w:lvl>
    </w:lvlOverride>
    <w:lvlOverride w:ilvl="1">
      <w:lvl w:ilvl="1">
        <w:start w:val="1"/>
        <w:numFmt w:val="decimal"/>
        <w:pStyle w:val="Heading2"/>
        <w:isLgl/>
        <w:suff w:val="space"/>
        <w:lvlText w:val="%1.%2"/>
        <w:lvlJc w:val="left"/>
        <w:pPr>
          <w:ind w:left="0" w:firstLine="0"/>
        </w:pPr>
        <w:rPr>
          <w:rFonts w:hint="eastAsia"/>
        </w:rPr>
      </w:lvl>
    </w:lvlOverride>
    <w:lvlOverride w:ilvl="2">
      <w:lvl w:ilvl="2">
        <w:start w:val="1"/>
        <w:numFmt w:val="decimal"/>
        <w:pStyle w:val="Heading3"/>
        <w:isLgl/>
        <w:suff w:val="space"/>
        <w:lvlText w:val="%1.%2.%3"/>
        <w:lvlJc w:val="left"/>
        <w:pPr>
          <w:ind w:left="0" w:firstLine="0"/>
        </w:pPr>
        <w:rPr>
          <w:rFonts w:hint="eastAsia"/>
        </w:rPr>
      </w:lvl>
    </w:lvlOverride>
    <w:lvlOverride w:ilvl="3">
      <w:lvl w:ilvl="3">
        <w:start w:val="1"/>
        <w:numFmt w:val="decimal"/>
        <w:pStyle w:val="Heading4"/>
        <w:isLgl/>
        <w:suff w:val="space"/>
        <w:lvlText w:val="%1.%2.%3.%4"/>
        <w:lvlJc w:val="left"/>
        <w:pPr>
          <w:ind w:left="0" w:firstLine="0"/>
        </w:pPr>
        <w:rPr>
          <w:rFonts w:hint="eastAsia"/>
        </w:rPr>
      </w:lvl>
    </w:lvlOverride>
    <w:lvlOverride w:ilvl="4">
      <w:lvl w:ilvl="4">
        <w:start w:val="1"/>
        <w:numFmt w:val="decimal"/>
        <w:pStyle w:val="Heading5"/>
        <w:isLgl/>
        <w:suff w:val="space"/>
        <w:lvlText w:val="%1.%2.%3.%4.%5"/>
        <w:lvlJc w:val="left"/>
        <w:pPr>
          <w:ind w:left="0" w:firstLine="0"/>
        </w:pPr>
        <w:rPr>
          <w:rFonts w:hint="eastAsia"/>
        </w:rPr>
      </w:lvl>
    </w:lvlOverride>
    <w:lvlOverride w:ilvl="5">
      <w:lvl w:ilvl="5">
        <w:start w:val="1"/>
        <w:numFmt w:val="decimal"/>
        <w:pStyle w:val="Heading6"/>
        <w:isLgl/>
        <w:suff w:val="space"/>
        <w:lvlText w:val="%1.%2.%3.%4.%5.%6"/>
        <w:lvlJc w:val="left"/>
        <w:pPr>
          <w:ind w:left="0" w:firstLine="0"/>
        </w:pPr>
        <w:rPr>
          <w:rFonts w:hint="eastAsia"/>
        </w:rPr>
      </w:lvl>
    </w:lvlOverride>
    <w:lvlOverride w:ilvl="6">
      <w:lvl w:ilvl="6">
        <w:start w:val="1"/>
        <w:numFmt w:val="decimal"/>
        <w:pStyle w:val="Heading7"/>
        <w:isLgl/>
        <w:suff w:val="space"/>
        <w:lvlText w:val="%1.%2.%3.%4.%5.%6.%7"/>
        <w:lvlJc w:val="left"/>
        <w:pPr>
          <w:ind w:left="0" w:firstLine="0"/>
        </w:pPr>
        <w:rPr>
          <w:rFonts w:hint="eastAsia"/>
        </w:rPr>
      </w:lvl>
    </w:lvlOverride>
    <w:lvlOverride w:ilvl="7">
      <w:lvl w:ilvl="7">
        <w:start w:val="1"/>
        <w:numFmt w:val="decimal"/>
        <w:pStyle w:val="Heading8"/>
        <w:isLgl/>
        <w:suff w:val="space"/>
        <w:lvlText w:val="%1.%2.%3.%4.%5.%6.%7.%8"/>
        <w:lvlJc w:val="left"/>
        <w:pPr>
          <w:ind w:left="0" w:firstLine="0"/>
        </w:pPr>
        <w:rPr>
          <w:rFonts w:hint="eastAsia"/>
        </w:rPr>
      </w:lvl>
    </w:lvlOverride>
    <w:lvlOverride w:ilvl="8">
      <w:lvl w:ilvl="8">
        <w:start w:val="1"/>
        <w:numFmt w:val="decimal"/>
        <w:pStyle w:val="Heading9"/>
        <w:isLgl/>
        <w:suff w:val="space"/>
        <w:lvlText w:val="%1.%2.%3.%4.%5.%6.%7.%8.%9"/>
        <w:lvlJc w:val="left"/>
        <w:pPr>
          <w:ind w:left="0" w:firstLine="0"/>
        </w:pPr>
        <w:rPr>
          <w:rFonts w:hint="eastAsia"/>
        </w:rPr>
      </w:lvl>
    </w:lvlOverride>
  </w:num>
  <w:num w:numId="18">
    <w:abstractNumId w:val="9"/>
  </w:num>
  <w:num w:numId="19">
    <w:abstractNumId w:val="11"/>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22"/>
  </w:num>
  <w:num w:numId="23">
    <w:abstractNumId w:val="7"/>
  </w:num>
  <w:num w:numId="24">
    <w:abstractNumId w:val="17"/>
  </w:num>
  <w:num w:numId="25">
    <w:abstractNumId w:val="1"/>
  </w:num>
  <w:num w:numId="26">
    <w:abstractNumId w:val="16"/>
  </w:num>
  <w:num w:numId="27">
    <w:abstractNumId w:val="21"/>
  </w:num>
  <w:num w:numId="28">
    <w:abstractNumId w:val="19"/>
  </w:num>
  <w:num w:numId="29">
    <w:abstractNumId w:val="15"/>
  </w:num>
  <w:num w:numId="30">
    <w:abstractNumId w:val="4"/>
  </w:num>
  <w:num w:numId="31">
    <w:abstractNumId w:val="13"/>
  </w:num>
  <w:num w:numId="3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林 瑞和">
    <w15:presenceInfo w15:providerId="Windows Live" w15:userId="acb1e06d3d657c46"/>
  </w15:person>
  <w15:person w15:author="PEI Caihong A">
    <w15:presenceInfo w15:providerId="AD" w15:userId="S-1-5-21-1060284298-362288127-839522115-1626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trackRevisions/>
  <w:defaultTabStop w:val="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0B9"/>
    <w:rsid w:val="00002C38"/>
    <w:rsid w:val="00011342"/>
    <w:rsid w:val="000155A1"/>
    <w:rsid w:val="00015755"/>
    <w:rsid w:val="00015F57"/>
    <w:rsid w:val="00016410"/>
    <w:rsid w:val="000234E5"/>
    <w:rsid w:val="000246F3"/>
    <w:rsid w:val="00025899"/>
    <w:rsid w:val="00025F94"/>
    <w:rsid w:val="00031F85"/>
    <w:rsid w:val="00032F72"/>
    <w:rsid w:val="0003303D"/>
    <w:rsid w:val="000367C1"/>
    <w:rsid w:val="00036E1B"/>
    <w:rsid w:val="000423D0"/>
    <w:rsid w:val="00043873"/>
    <w:rsid w:val="00044B33"/>
    <w:rsid w:val="000522A5"/>
    <w:rsid w:val="0005537E"/>
    <w:rsid w:val="000565E3"/>
    <w:rsid w:val="00062503"/>
    <w:rsid w:val="00062BBB"/>
    <w:rsid w:val="00064019"/>
    <w:rsid w:val="00064DC0"/>
    <w:rsid w:val="000656DD"/>
    <w:rsid w:val="000669EB"/>
    <w:rsid w:val="0008099B"/>
    <w:rsid w:val="000810B6"/>
    <w:rsid w:val="00084808"/>
    <w:rsid w:val="00084FA2"/>
    <w:rsid w:val="00085600"/>
    <w:rsid w:val="00091707"/>
    <w:rsid w:val="00094413"/>
    <w:rsid w:val="00095377"/>
    <w:rsid w:val="000A2C20"/>
    <w:rsid w:val="000A369F"/>
    <w:rsid w:val="000B0ED0"/>
    <w:rsid w:val="000B1DB8"/>
    <w:rsid w:val="000B401A"/>
    <w:rsid w:val="000C2B35"/>
    <w:rsid w:val="000C51B9"/>
    <w:rsid w:val="000C7116"/>
    <w:rsid w:val="000D17E6"/>
    <w:rsid w:val="000D2548"/>
    <w:rsid w:val="000D4828"/>
    <w:rsid w:val="000D55A4"/>
    <w:rsid w:val="000E2CD1"/>
    <w:rsid w:val="000E4511"/>
    <w:rsid w:val="000E4691"/>
    <w:rsid w:val="000F5DBA"/>
    <w:rsid w:val="00103482"/>
    <w:rsid w:val="00105577"/>
    <w:rsid w:val="00106230"/>
    <w:rsid w:val="00111802"/>
    <w:rsid w:val="00111C12"/>
    <w:rsid w:val="00113040"/>
    <w:rsid w:val="001204F7"/>
    <w:rsid w:val="0013075F"/>
    <w:rsid w:val="001311C0"/>
    <w:rsid w:val="00132F74"/>
    <w:rsid w:val="00135E20"/>
    <w:rsid w:val="00136706"/>
    <w:rsid w:val="001400E1"/>
    <w:rsid w:val="00145C98"/>
    <w:rsid w:val="001473A2"/>
    <w:rsid w:val="001478D9"/>
    <w:rsid w:val="0015079B"/>
    <w:rsid w:val="00150F8D"/>
    <w:rsid w:val="0015522F"/>
    <w:rsid w:val="00157187"/>
    <w:rsid w:val="001607D6"/>
    <w:rsid w:val="001623C3"/>
    <w:rsid w:val="00166F83"/>
    <w:rsid w:val="00167DEF"/>
    <w:rsid w:val="00170378"/>
    <w:rsid w:val="00171829"/>
    <w:rsid w:val="00174896"/>
    <w:rsid w:val="00176277"/>
    <w:rsid w:val="001813CC"/>
    <w:rsid w:val="0018473C"/>
    <w:rsid w:val="001853CE"/>
    <w:rsid w:val="00187C1B"/>
    <w:rsid w:val="001914D1"/>
    <w:rsid w:val="001925FC"/>
    <w:rsid w:val="00195FF5"/>
    <w:rsid w:val="00197315"/>
    <w:rsid w:val="0019745D"/>
    <w:rsid w:val="001A6B05"/>
    <w:rsid w:val="001A7A5F"/>
    <w:rsid w:val="001A7E52"/>
    <w:rsid w:val="001B3D1D"/>
    <w:rsid w:val="001C0D54"/>
    <w:rsid w:val="001C208E"/>
    <w:rsid w:val="001C5099"/>
    <w:rsid w:val="001C5BD1"/>
    <w:rsid w:val="001C5CC8"/>
    <w:rsid w:val="001C7663"/>
    <w:rsid w:val="001C7978"/>
    <w:rsid w:val="001D1E5B"/>
    <w:rsid w:val="001D26D3"/>
    <w:rsid w:val="001D2DFF"/>
    <w:rsid w:val="001D6246"/>
    <w:rsid w:val="001D7818"/>
    <w:rsid w:val="001E14C0"/>
    <w:rsid w:val="001E1934"/>
    <w:rsid w:val="001E288B"/>
    <w:rsid w:val="001E444B"/>
    <w:rsid w:val="001E55EB"/>
    <w:rsid w:val="001E64F7"/>
    <w:rsid w:val="001F0C44"/>
    <w:rsid w:val="001F179A"/>
    <w:rsid w:val="001F7242"/>
    <w:rsid w:val="002003E3"/>
    <w:rsid w:val="002037DA"/>
    <w:rsid w:val="0020532F"/>
    <w:rsid w:val="00205C85"/>
    <w:rsid w:val="00207213"/>
    <w:rsid w:val="0021307D"/>
    <w:rsid w:val="00213665"/>
    <w:rsid w:val="00213F99"/>
    <w:rsid w:val="002179BF"/>
    <w:rsid w:val="0022070D"/>
    <w:rsid w:val="00224E41"/>
    <w:rsid w:val="00234F84"/>
    <w:rsid w:val="002409C7"/>
    <w:rsid w:val="00242CA7"/>
    <w:rsid w:val="00243A69"/>
    <w:rsid w:val="00245777"/>
    <w:rsid w:val="00250E07"/>
    <w:rsid w:val="00252207"/>
    <w:rsid w:val="00252B06"/>
    <w:rsid w:val="002537E4"/>
    <w:rsid w:val="002555C5"/>
    <w:rsid w:val="00256E7B"/>
    <w:rsid w:val="00261C2D"/>
    <w:rsid w:val="002625F2"/>
    <w:rsid w:val="002655B5"/>
    <w:rsid w:val="00266725"/>
    <w:rsid w:val="00266CE5"/>
    <w:rsid w:val="0027108B"/>
    <w:rsid w:val="00272E3E"/>
    <w:rsid w:val="00274107"/>
    <w:rsid w:val="002747F0"/>
    <w:rsid w:val="00276EFD"/>
    <w:rsid w:val="00290B19"/>
    <w:rsid w:val="00296B3A"/>
    <w:rsid w:val="002A13EF"/>
    <w:rsid w:val="002A1F6D"/>
    <w:rsid w:val="002A79CD"/>
    <w:rsid w:val="002B2748"/>
    <w:rsid w:val="002B46B2"/>
    <w:rsid w:val="002B4C28"/>
    <w:rsid w:val="002C0725"/>
    <w:rsid w:val="002C1A5A"/>
    <w:rsid w:val="002C24A6"/>
    <w:rsid w:val="002C7C28"/>
    <w:rsid w:val="002D07B2"/>
    <w:rsid w:val="002D3700"/>
    <w:rsid w:val="002E472E"/>
    <w:rsid w:val="002E5DBD"/>
    <w:rsid w:val="002E7588"/>
    <w:rsid w:val="002E7B98"/>
    <w:rsid w:val="002F0284"/>
    <w:rsid w:val="002F3A91"/>
    <w:rsid w:val="00301253"/>
    <w:rsid w:val="00301F04"/>
    <w:rsid w:val="00302203"/>
    <w:rsid w:val="00307FCA"/>
    <w:rsid w:val="00310F10"/>
    <w:rsid w:val="00310F5A"/>
    <w:rsid w:val="00312FEF"/>
    <w:rsid w:val="003145B8"/>
    <w:rsid w:val="003156DD"/>
    <w:rsid w:val="00315FF3"/>
    <w:rsid w:val="00316573"/>
    <w:rsid w:val="0032268C"/>
    <w:rsid w:val="00325C93"/>
    <w:rsid w:val="003468E1"/>
    <w:rsid w:val="00350C24"/>
    <w:rsid w:val="00353132"/>
    <w:rsid w:val="003600FC"/>
    <w:rsid w:val="00363B59"/>
    <w:rsid w:val="003655FB"/>
    <w:rsid w:val="00377B8B"/>
    <w:rsid w:val="00383ACD"/>
    <w:rsid w:val="00383AFB"/>
    <w:rsid w:val="00384C9D"/>
    <w:rsid w:val="00386744"/>
    <w:rsid w:val="00387D60"/>
    <w:rsid w:val="0039159D"/>
    <w:rsid w:val="00394139"/>
    <w:rsid w:val="00395306"/>
    <w:rsid w:val="003971D5"/>
    <w:rsid w:val="003A25B6"/>
    <w:rsid w:val="003A3F6B"/>
    <w:rsid w:val="003A7E01"/>
    <w:rsid w:val="003B20E2"/>
    <w:rsid w:val="003B43CC"/>
    <w:rsid w:val="003B7202"/>
    <w:rsid w:val="003C026A"/>
    <w:rsid w:val="003C259E"/>
    <w:rsid w:val="003C3EF5"/>
    <w:rsid w:val="003C6045"/>
    <w:rsid w:val="003D07D4"/>
    <w:rsid w:val="003D1017"/>
    <w:rsid w:val="003D279D"/>
    <w:rsid w:val="003D3E0A"/>
    <w:rsid w:val="003D7DCF"/>
    <w:rsid w:val="003E1639"/>
    <w:rsid w:val="003E3483"/>
    <w:rsid w:val="003F0CDA"/>
    <w:rsid w:val="003F0D3B"/>
    <w:rsid w:val="003F155A"/>
    <w:rsid w:val="003F61AA"/>
    <w:rsid w:val="003F65D4"/>
    <w:rsid w:val="003F6C9F"/>
    <w:rsid w:val="004006F5"/>
    <w:rsid w:val="00401D89"/>
    <w:rsid w:val="00401F03"/>
    <w:rsid w:val="00404427"/>
    <w:rsid w:val="00407B62"/>
    <w:rsid w:val="00407CFC"/>
    <w:rsid w:val="004157CE"/>
    <w:rsid w:val="004162F3"/>
    <w:rsid w:val="00424613"/>
    <w:rsid w:val="00425F08"/>
    <w:rsid w:val="0042762C"/>
    <w:rsid w:val="00431795"/>
    <w:rsid w:val="00435786"/>
    <w:rsid w:val="00435853"/>
    <w:rsid w:val="00435FBB"/>
    <w:rsid w:val="0043726C"/>
    <w:rsid w:val="00441EF1"/>
    <w:rsid w:val="00443880"/>
    <w:rsid w:val="004462A6"/>
    <w:rsid w:val="00447376"/>
    <w:rsid w:val="00447584"/>
    <w:rsid w:val="004475C3"/>
    <w:rsid w:val="00450CE2"/>
    <w:rsid w:val="00454203"/>
    <w:rsid w:val="004574E6"/>
    <w:rsid w:val="00460841"/>
    <w:rsid w:val="004622F1"/>
    <w:rsid w:val="0046336C"/>
    <w:rsid w:val="00465467"/>
    <w:rsid w:val="00470CBE"/>
    <w:rsid w:val="00470F4D"/>
    <w:rsid w:val="004752D6"/>
    <w:rsid w:val="00483C4E"/>
    <w:rsid w:val="00483D58"/>
    <w:rsid w:val="004931E6"/>
    <w:rsid w:val="004952A8"/>
    <w:rsid w:val="004A05C9"/>
    <w:rsid w:val="004A13B1"/>
    <w:rsid w:val="004A3F92"/>
    <w:rsid w:val="004A7E22"/>
    <w:rsid w:val="004B0AC2"/>
    <w:rsid w:val="004B6C3D"/>
    <w:rsid w:val="004C0C04"/>
    <w:rsid w:val="004C297A"/>
    <w:rsid w:val="004C3837"/>
    <w:rsid w:val="004C4016"/>
    <w:rsid w:val="004D0202"/>
    <w:rsid w:val="004D58A6"/>
    <w:rsid w:val="004D5E75"/>
    <w:rsid w:val="004D63D5"/>
    <w:rsid w:val="004E4422"/>
    <w:rsid w:val="004E4E07"/>
    <w:rsid w:val="004E5976"/>
    <w:rsid w:val="004E64CD"/>
    <w:rsid w:val="004E70D2"/>
    <w:rsid w:val="004F312F"/>
    <w:rsid w:val="004F341F"/>
    <w:rsid w:val="004F7C49"/>
    <w:rsid w:val="005004CC"/>
    <w:rsid w:val="005016BE"/>
    <w:rsid w:val="0050416E"/>
    <w:rsid w:val="005044CF"/>
    <w:rsid w:val="0050481B"/>
    <w:rsid w:val="00512BAC"/>
    <w:rsid w:val="00513C0E"/>
    <w:rsid w:val="0051733C"/>
    <w:rsid w:val="00522288"/>
    <w:rsid w:val="00525F99"/>
    <w:rsid w:val="005266A0"/>
    <w:rsid w:val="0052670D"/>
    <w:rsid w:val="00526A13"/>
    <w:rsid w:val="005318CF"/>
    <w:rsid w:val="00533944"/>
    <w:rsid w:val="00533A32"/>
    <w:rsid w:val="005356D5"/>
    <w:rsid w:val="00536D81"/>
    <w:rsid w:val="00537D41"/>
    <w:rsid w:val="00543317"/>
    <w:rsid w:val="00547266"/>
    <w:rsid w:val="00550012"/>
    <w:rsid w:val="0055002E"/>
    <w:rsid w:val="00554D20"/>
    <w:rsid w:val="0055635E"/>
    <w:rsid w:val="00561634"/>
    <w:rsid w:val="0056219B"/>
    <w:rsid w:val="005650E3"/>
    <w:rsid w:val="00574643"/>
    <w:rsid w:val="00574890"/>
    <w:rsid w:val="00580905"/>
    <w:rsid w:val="005842D6"/>
    <w:rsid w:val="00585B30"/>
    <w:rsid w:val="0059211F"/>
    <w:rsid w:val="005939B7"/>
    <w:rsid w:val="0059413A"/>
    <w:rsid w:val="00596237"/>
    <w:rsid w:val="00596A42"/>
    <w:rsid w:val="005A1539"/>
    <w:rsid w:val="005A1FA8"/>
    <w:rsid w:val="005A5AA6"/>
    <w:rsid w:val="005B0554"/>
    <w:rsid w:val="005B1470"/>
    <w:rsid w:val="005B18F7"/>
    <w:rsid w:val="005B2038"/>
    <w:rsid w:val="005B270D"/>
    <w:rsid w:val="005B434F"/>
    <w:rsid w:val="005B72A5"/>
    <w:rsid w:val="005B73BE"/>
    <w:rsid w:val="005C050C"/>
    <w:rsid w:val="005C5EBA"/>
    <w:rsid w:val="005D041C"/>
    <w:rsid w:val="005D279E"/>
    <w:rsid w:val="005D4980"/>
    <w:rsid w:val="005D57A5"/>
    <w:rsid w:val="005D79C8"/>
    <w:rsid w:val="005E1458"/>
    <w:rsid w:val="005E71DE"/>
    <w:rsid w:val="005F5455"/>
    <w:rsid w:val="0060042E"/>
    <w:rsid w:val="00602120"/>
    <w:rsid w:val="00602678"/>
    <w:rsid w:val="00603C27"/>
    <w:rsid w:val="00605E2E"/>
    <w:rsid w:val="00606212"/>
    <w:rsid w:val="00613A54"/>
    <w:rsid w:val="0061665D"/>
    <w:rsid w:val="00616E49"/>
    <w:rsid w:val="006216F4"/>
    <w:rsid w:val="00622063"/>
    <w:rsid w:val="00622A0E"/>
    <w:rsid w:val="00622B08"/>
    <w:rsid w:val="00623852"/>
    <w:rsid w:val="006262EC"/>
    <w:rsid w:val="00627672"/>
    <w:rsid w:val="0063009E"/>
    <w:rsid w:val="00631926"/>
    <w:rsid w:val="00632E2C"/>
    <w:rsid w:val="00633824"/>
    <w:rsid w:val="00635116"/>
    <w:rsid w:val="006359D3"/>
    <w:rsid w:val="00642EE1"/>
    <w:rsid w:val="0064364C"/>
    <w:rsid w:val="00643920"/>
    <w:rsid w:val="006442AF"/>
    <w:rsid w:val="00646D99"/>
    <w:rsid w:val="00646F44"/>
    <w:rsid w:val="00651933"/>
    <w:rsid w:val="00651F03"/>
    <w:rsid w:val="006521CC"/>
    <w:rsid w:val="006522B0"/>
    <w:rsid w:val="0065271E"/>
    <w:rsid w:val="0065356E"/>
    <w:rsid w:val="00660088"/>
    <w:rsid w:val="00660D89"/>
    <w:rsid w:val="00661212"/>
    <w:rsid w:val="00666164"/>
    <w:rsid w:val="00667949"/>
    <w:rsid w:val="00671A74"/>
    <w:rsid w:val="00677480"/>
    <w:rsid w:val="006774D0"/>
    <w:rsid w:val="006774F5"/>
    <w:rsid w:val="00680960"/>
    <w:rsid w:val="0068337B"/>
    <w:rsid w:val="00683C0B"/>
    <w:rsid w:val="00687668"/>
    <w:rsid w:val="006904C4"/>
    <w:rsid w:val="00694E75"/>
    <w:rsid w:val="00695C88"/>
    <w:rsid w:val="00696EEF"/>
    <w:rsid w:val="00697EAB"/>
    <w:rsid w:val="006A169A"/>
    <w:rsid w:val="006A1795"/>
    <w:rsid w:val="006A298B"/>
    <w:rsid w:val="006A461D"/>
    <w:rsid w:val="006A5CCE"/>
    <w:rsid w:val="006B07B2"/>
    <w:rsid w:val="006B24A3"/>
    <w:rsid w:val="006B428D"/>
    <w:rsid w:val="006C1959"/>
    <w:rsid w:val="006C391A"/>
    <w:rsid w:val="006D2261"/>
    <w:rsid w:val="006D4B28"/>
    <w:rsid w:val="006D523F"/>
    <w:rsid w:val="006E150E"/>
    <w:rsid w:val="006E2557"/>
    <w:rsid w:val="006F3FB8"/>
    <w:rsid w:val="006F55C7"/>
    <w:rsid w:val="006F788A"/>
    <w:rsid w:val="00702BA3"/>
    <w:rsid w:val="00705988"/>
    <w:rsid w:val="00706ED2"/>
    <w:rsid w:val="007113E7"/>
    <w:rsid w:val="00711811"/>
    <w:rsid w:val="00713130"/>
    <w:rsid w:val="007211C4"/>
    <w:rsid w:val="00722580"/>
    <w:rsid w:val="00725FF8"/>
    <w:rsid w:val="007302DB"/>
    <w:rsid w:val="00740AC9"/>
    <w:rsid w:val="007416C0"/>
    <w:rsid w:val="007428B6"/>
    <w:rsid w:val="007431EF"/>
    <w:rsid w:val="00747392"/>
    <w:rsid w:val="007534CD"/>
    <w:rsid w:val="00761D4C"/>
    <w:rsid w:val="0076417A"/>
    <w:rsid w:val="0076571E"/>
    <w:rsid w:val="00765B01"/>
    <w:rsid w:val="00766221"/>
    <w:rsid w:val="00767A84"/>
    <w:rsid w:val="007728C9"/>
    <w:rsid w:val="00775D67"/>
    <w:rsid w:val="007865C9"/>
    <w:rsid w:val="00790AE4"/>
    <w:rsid w:val="007910B9"/>
    <w:rsid w:val="0079114F"/>
    <w:rsid w:val="00792727"/>
    <w:rsid w:val="00794165"/>
    <w:rsid w:val="00794571"/>
    <w:rsid w:val="00797909"/>
    <w:rsid w:val="007A13B3"/>
    <w:rsid w:val="007A5179"/>
    <w:rsid w:val="007B2806"/>
    <w:rsid w:val="007B4083"/>
    <w:rsid w:val="007B7D1C"/>
    <w:rsid w:val="007C2007"/>
    <w:rsid w:val="007C6A30"/>
    <w:rsid w:val="007D3B61"/>
    <w:rsid w:val="007E2C9A"/>
    <w:rsid w:val="007E6872"/>
    <w:rsid w:val="007E6BE0"/>
    <w:rsid w:val="007F091A"/>
    <w:rsid w:val="00805016"/>
    <w:rsid w:val="00811682"/>
    <w:rsid w:val="00812C02"/>
    <w:rsid w:val="00812CCF"/>
    <w:rsid w:val="008135CF"/>
    <w:rsid w:val="00813B72"/>
    <w:rsid w:val="00820688"/>
    <w:rsid w:val="00822B9A"/>
    <w:rsid w:val="00823E32"/>
    <w:rsid w:val="0083112E"/>
    <w:rsid w:val="00832F07"/>
    <w:rsid w:val="008331F8"/>
    <w:rsid w:val="00834679"/>
    <w:rsid w:val="0083735A"/>
    <w:rsid w:val="008410C7"/>
    <w:rsid w:val="00845BF8"/>
    <w:rsid w:val="0084697A"/>
    <w:rsid w:val="00847B58"/>
    <w:rsid w:val="00847F86"/>
    <w:rsid w:val="008503AB"/>
    <w:rsid w:val="0085256B"/>
    <w:rsid w:val="00852F12"/>
    <w:rsid w:val="008604A7"/>
    <w:rsid w:val="00861E0F"/>
    <w:rsid w:val="00863546"/>
    <w:rsid w:val="008661E1"/>
    <w:rsid w:val="00877A0F"/>
    <w:rsid w:val="00880FAF"/>
    <w:rsid w:val="00881CD7"/>
    <w:rsid w:val="0088420C"/>
    <w:rsid w:val="008850DA"/>
    <w:rsid w:val="008915FB"/>
    <w:rsid w:val="0089619B"/>
    <w:rsid w:val="008B5F56"/>
    <w:rsid w:val="008B701D"/>
    <w:rsid w:val="008C4A9A"/>
    <w:rsid w:val="008C510E"/>
    <w:rsid w:val="008C6E71"/>
    <w:rsid w:val="008D1828"/>
    <w:rsid w:val="008D436E"/>
    <w:rsid w:val="008D53BA"/>
    <w:rsid w:val="008D631B"/>
    <w:rsid w:val="008E15FF"/>
    <w:rsid w:val="008E5BBD"/>
    <w:rsid w:val="008E5CDB"/>
    <w:rsid w:val="008E6FE6"/>
    <w:rsid w:val="008F4798"/>
    <w:rsid w:val="008F4CD7"/>
    <w:rsid w:val="009020BE"/>
    <w:rsid w:val="0090325B"/>
    <w:rsid w:val="009038E0"/>
    <w:rsid w:val="00905F6E"/>
    <w:rsid w:val="00907FC8"/>
    <w:rsid w:val="00915BE4"/>
    <w:rsid w:val="00916678"/>
    <w:rsid w:val="00916BB9"/>
    <w:rsid w:val="009172AB"/>
    <w:rsid w:val="009174B4"/>
    <w:rsid w:val="00917A7B"/>
    <w:rsid w:val="0092119B"/>
    <w:rsid w:val="00926FB5"/>
    <w:rsid w:val="0092764D"/>
    <w:rsid w:val="009312F2"/>
    <w:rsid w:val="009347F6"/>
    <w:rsid w:val="00935B48"/>
    <w:rsid w:val="00937C4B"/>
    <w:rsid w:val="0094012A"/>
    <w:rsid w:val="0094527B"/>
    <w:rsid w:val="009459E7"/>
    <w:rsid w:val="00947A87"/>
    <w:rsid w:val="00950416"/>
    <w:rsid w:val="00954CA9"/>
    <w:rsid w:val="009556C4"/>
    <w:rsid w:val="00965057"/>
    <w:rsid w:val="00965947"/>
    <w:rsid w:val="009674C4"/>
    <w:rsid w:val="009729A6"/>
    <w:rsid w:val="00976665"/>
    <w:rsid w:val="00981EFB"/>
    <w:rsid w:val="00983CEF"/>
    <w:rsid w:val="00990458"/>
    <w:rsid w:val="009926EA"/>
    <w:rsid w:val="00994998"/>
    <w:rsid w:val="009A0B10"/>
    <w:rsid w:val="009A183C"/>
    <w:rsid w:val="009A2C62"/>
    <w:rsid w:val="009A2E2F"/>
    <w:rsid w:val="009A3640"/>
    <w:rsid w:val="009A5D65"/>
    <w:rsid w:val="009B3AB5"/>
    <w:rsid w:val="009B3BA6"/>
    <w:rsid w:val="009B487F"/>
    <w:rsid w:val="009D0A0E"/>
    <w:rsid w:val="009D0A7F"/>
    <w:rsid w:val="009D199C"/>
    <w:rsid w:val="009D2282"/>
    <w:rsid w:val="009D3226"/>
    <w:rsid w:val="009D3440"/>
    <w:rsid w:val="009D3486"/>
    <w:rsid w:val="009E0D3A"/>
    <w:rsid w:val="009E305C"/>
    <w:rsid w:val="009E3F04"/>
    <w:rsid w:val="009E481C"/>
    <w:rsid w:val="009F089C"/>
    <w:rsid w:val="009F0CE9"/>
    <w:rsid w:val="009F3F17"/>
    <w:rsid w:val="009F5525"/>
    <w:rsid w:val="009F599A"/>
    <w:rsid w:val="00A02B19"/>
    <w:rsid w:val="00A0424F"/>
    <w:rsid w:val="00A04544"/>
    <w:rsid w:val="00A107E0"/>
    <w:rsid w:val="00A13ECA"/>
    <w:rsid w:val="00A1400C"/>
    <w:rsid w:val="00A14657"/>
    <w:rsid w:val="00A148B7"/>
    <w:rsid w:val="00A1516E"/>
    <w:rsid w:val="00A23105"/>
    <w:rsid w:val="00A247E0"/>
    <w:rsid w:val="00A27957"/>
    <w:rsid w:val="00A30B2F"/>
    <w:rsid w:val="00A33C33"/>
    <w:rsid w:val="00A36623"/>
    <w:rsid w:val="00A411C6"/>
    <w:rsid w:val="00A41F4E"/>
    <w:rsid w:val="00A441D1"/>
    <w:rsid w:val="00A44818"/>
    <w:rsid w:val="00A505EA"/>
    <w:rsid w:val="00A50D8D"/>
    <w:rsid w:val="00A51D26"/>
    <w:rsid w:val="00A535EB"/>
    <w:rsid w:val="00A53840"/>
    <w:rsid w:val="00A543F3"/>
    <w:rsid w:val="00A5567F"/>
    <w:rsid w:val="00A55705"/>
    <w:rsid w:val="00A57782"/>
    <w:rsid w:val="00A6291A"/>
    <w:rsid w:val="00A64AAB"/>
    <w:rsid w:val="00A71359"/>
    <w:rsid w:val="00A730CD"/>
    <w:rsid w:val="00A806CB"/>
    <w:rsid w:val="00A82BBF"/>
    <w:rsid w:val="00A8570A"/>
    <w:rsid w:val="00A85FE7"/>
    <w:rsid w:val="00A86549"/>
    <w:rsid w:val="00A86C75"/>
    <w:rsid w:val="00A91ED0"/>
    <w:rsid w:val="00A9454D"/>
    <w:rsid w:val="00AA0637"/>
    <w:rsid w:val="00AA1C1A"/>
    <w:rsid w:val="00AA26A1"/>
    <w:rsid w:val="00AA6B68"/>
    <w:rsid w:val="00AA70CB"/>
    <w:rsid w:val="00AA760F"/>
    <w:rsid w:val="00AB1B19"/>
    <w:rsid w:val="00AB61FA"/>
    <w:rsid w:val="00AC4B8B"/>
    <w:rsid w:val="00AC4BD2"/>
    <w:rsid w:val="00AC5962"/>
    <w:rsid w:val="00AC6E22"/>
    <w:rsid w:val="00AD04CD"/>
    <w:rsid w:val="00AD0694"/>
    <w:rsid w:val="00AD1237"/>
    <w:rsid w:val="00AD5C87"/>
    <w:rsid w:val="00AE059F"/>
    <w:rsid w:val="00AE13C9"/>
    <w:rsid w:val="00AE75E8"/>
    <w:rsid w:val="00AF0A66"/>
    <w:rsid w:val="00AF790D"/>
    <w:rsid w:val="00B043C7"/>
    <w:rsid w:val="00B049B9"/>
    <w:rsid w:val="00B049D9"/>
    <w:rsid w:val="00B113FA"/>
    <w:rsid w:val="00B131E8"/>
    <w:rsid w:val="00B14EAF"/>
    <w:rsid w:val="00B15E01"/>
    <w:rsid w:val="00B15FE5"/>
    <w:rsid w:val="00B176FD"/>
    <w:rsid w:val="00B23039"/>
    <w:rsid w:val="00B23E0B"/>
    <w:rsid w:val="00B321AF"/>
    <w:rsid w:val="00B32536"/>
    <w:rsid w:val="00B32AA8"/>
    <w:rsid w:val="00B32F3F"/>
    <w:rsid w:val="00B34C60"/>
    <w:rsid w:val="00B358ED"/>
    <w:rsid w:val="00B364CA"/>
    <w:rsid w:val="00B40F30"/>
    <w:rsid w:val="00B422C9"/>
    <w:rsid w:val="00B425DC"/>
    <w:rsid w:val="00B443F6"/>
    <w:rsid w:val="00B44467"/>
    <w:rsid w:val="00B45182"/>
    <w:rsid w:val="00B46933"/>
    <w:rsid w:val="00B50FA9"/>
    <w:rsid w:val="00B54926"/>
    <w:rsid w:val="00B57B82"/>
    <w:rsid w:val="00B6215C"/>
    <w:rsid w:val="00B65169"/>
    <w:rsid w:val="00B655B5"/>
    <w:rsid w:val="00B670FD"/>
    <w:rsid w:val="00B674C8"/>
    <w:rsid w:val="00B72887"/>
    <w:rsid w:val="00B84D9E"/>
    <w:rsid w:val="00B869F3"/>
    <w:rsid w:val="00B93ACD"/>
    <w:rsid w:val="00B95A4F"/>
    <w:rsid w:val="00BA02DA"/>
    <w:rsid w:val="00BA046D"/>
    <w:rsid w:val="00BA44BC"/>
    <w:rsid w:val="00BA7237"/>
    <w:rsid w:val="00BB2F93"/>
    <w:rsid w:val="00BB596A"/>
    <w:rsid w:val="00BB74DB"/>
    <w:rsid w:val="00BC35E2"/>
    <w:rsid w:val="00BD170B"/>
    <w:rsid w:val="00BD1EE4"/>
    <w:rsid w:val="00BD4BA5"/>
    <w:rsid w:val="00BE2919"/>
    <w:rsid w:val="00BE57E4"/>
    <w:rsid w:val="00BF01D8"/>
    <w:rsid w:val="00BF0DBC"/>
    <w:rsid w:val="00BF4076"/>
    <w:rsid w:val="00C03D9A"/>
    <w:rsid w:val="00C044A9"/>
    <w:rsid w:val="00C05B27"/>
    <w:rsid w:val="00C10A79"/>
    <w:rsid w:val="00C119D4"/>
    <w:rsid w:val="00C140D0"/>
    <w:rsid w:val="00C211DD"/>
    <w:rsid w:val="00C23DD7"/>
    <w:rsid w:val="00C304E0"/>
    <w:rsid w:val="00C31F6B"/>
    <w:rsid w:val="00C3252F"/>
    <w:rsid w:val="00C33868"/>
    <w:rsid w:val="00C35CF5"/>
    <w:rsid w:val="00C36680"/>
    <w:rsid w:val="00C4637E"/>
    <w:rsid w:val="00C47256"/>
    <w:rsid w:val="00C509B4"/>
    <w:rsid w:val="00C5136B"/>
    <w:rsid w:val="00C51709"/>
    <w:rsid w:val="00C55136"/>
    <w:rsid w:val="00C55425"/>
    <w:rsid w:val="00C559FD"/>
    <w:rsid w:val="00C56A15"/>
    <w:rsid w:val="00C61621"/>
    <w:rsid w:val="00C64464"/>
    <w:rsid w:val="00C71C52"/>
    <w:rsid w:val="00C74117"/>
    <w:rsid w:val="00C77DB4"/>
    <w:rsid w:val="00C83703"/>
    <w:rsid w:val="00C84529"/>
    <w:rsid w:val="00C9182F"/>
    <w:rsid w:val="00C93063"/>
    <w:rsid w:val="00C93D34"/>
    <w:rsid w:val="00C9630B"/>
    <w:rsid w:val="00CA1994"/>
    <w:rsid w:val="00CA3511"/>
    <w:rsid w:val="00CA5560"/>
    <w:rsid w:val="00CB12A7"/>
    <w:rsid w:val="00CB4A3E"/>
    <w:rsid w:val="00CB5121"/>
    <w:rsid w:val="00CB6E7F"/>
    <w:rsid w:val="00CB7514"/>
    <w:rsid w:val="00CC162C"/>
    <w:rsid w:val="00CC198F"/>
    <w:rsid w:val="00CC7EB0"/>
    <w:rsid w:val="00CD284B"/>
    <w:rsid w:val="00CD2FDD"/>
    <w:rsid w:val="00CD36C4"/>
    <w:rsid w:val="00CD44F7"/>
    <w:rsid w:val="00CD4A97"/>
    <w:rsid w:val="00CD6175"/>
    <w:rsid w:val="00CD712B"/>
    <w:rsid w:val="00CE0A18"/>
    <w:rsid w:val="00CE6C98"/>
    <w:rsid w:val="00CE7AFD"/>
    <w:rsid w:val="00CF1DD0"/>
    <w:rsid w:val="00CF28AC"/>
    <w:rsid w:val="00CF54F3"/>
    <w:rsid w:val="00CF6114"/>
    <w:rsid w:val="00D01A71"/>
    <w:rsid w:val="00D02B87"/>
    <w:rsid w:val="00D04062"/>
    <w:rsid w:val="00D047A2"/>
    <w:rsid w:val="00D103E1"/>
    <w:rsid w:val="00D129F8"/>
    <w:rsid w:val="00D13021"/>
    <w:rsid w:val="00D130B4"/>
    <w:rsid w:val="00D14DB3"/>
    <w:rsid w:val="00D1572A"/>
    <w:rsid w:val="00D2042F"/>
    <w:rsid w:val="00D22E23"/>
    <w:rsid w:val="00D23766"/>
    <w:rsid w:val="00D308AF"/>
    <w:rsid w:val="00D31385"/>
    <w:rsid w:val="00D322FD"/>
    <w:rsid w:val="00D33B44"/>
    <w:rsid w:val="00D3650D"/>
    <w:rsid w:val="00D404B0"/>
    <w:rsid w:val="00D40DD4"/>
    <w:rsid w:val="00D41E99"/>
    <w:rsid w:val="00D423B8"/>
    <w:rsid w:val="00D470F5"/>
    <w:rsid w:val="00D50C5F"/>
    <w:rsid w:val="00D5117B"/>
    <w:rsid w:val="00D546E1"/>
    <w:rsid w:val="00D578B3"/>
    <w:rsid w:val="00D613B2"/>
    <w:rsid w:val="00D64D29"/>
    <w:rsid w:val="00D65AFB"/>
    <w:rsid w:val="00D6716A"/>
    <w:rsid w:val="00D67517"/>
    <w:rsid w:val="00D70B7E"/>
    <w:rsid w:val="00D73FE5"/>
    <w:rsid w:val="00D77852"/>
    <w:rsid w:val="00D813AB"/>
    <w:rsid w:val="00D85A8F"/>
    <w:rsid w:val="00D91831"/>
    <w:rsid w:val="00D93D78"/>
    <w:rsid w:val="00D96DAB"/>
    <w:rsid w:val="00D97F3E"/>
    <w:rsid w:val="00DA02E5"/>
    <w:rsid w:val="00DA2883"/>
    <w:rsid w:val="00DA2A82"/>
    <w:rsid w:val="00DA49B2"/>
    <w:rsid w:val="00DA76EE"/>
    <w:rsid w:val="00DB41AF"/>
    <w:rsid w:val="00DC0B88"/>
    <w:rsid w:val="00DC0FD9"/>
    <w:rsid w:val="00DC12D0"/>
    <w:rsid w:val="00DC139C"/>
    <w:rsid w:val="00DC188A"/>
    <w:rsid w:val="00DC20E6"/>
    <w:rsid w:val="00DC7781"/>
    <w:rsid w:val="00DC7FCD"/>
    <w:rsid w:val="00DD0997"/>
    <w:rsid w:val="00DD27DA"/>
    <w:rsid w:val="00DD355B"/>
    <w:rsid w:val="00DD7089"/>
    <w:rsid w:val="00DE1730"/>
    <w:rsid w:val="00DF0B31"/>
    <w:rsid w:val="00DF35AD"/>
    <w:rsid w:val="00DF382E"/>
    <w:rsid w:val="00DF74D7"/>
    <w:rsid w:val="00E01820"/>
    <w:rsid w:val="00E05ADB"/>
    <w:rsid w:val="00E110DE"/>
    <w:rsid w:val="00E153ED"/>
    <w:rsid w:val="00E16B8B"/>
    <w:rsid w:val="00E20F44"/>
    <w:rsid w:val="00E247F1"/>
    <w:rsid w:val="00E24DBD"/>
    <w:rsid w:val="00E25E98"/>
    <w:rsid w:val="00E2673D"/>
    <w:rsid w:val="00E303B6"/>
    <w:rsid w:val="00E32853"/>
    <w:rsid w:val="00E34EA4"/>
    <w:rsid w:val="00E36B40"/>
    <w:rsid w:val="00E41B84"/>
    <w:rsid w:val="00E43376"/>
    <w:rsid w:val="00E43B14"/>
    <w:rsid w:val="00E43DD3"/>
    <w:rsid w:val="00E43E5D"/>
    <w:rsid w:val="00E459BE"/>
    <w:rsid w:val="00E513FA"/>
    <w:rsid w:val="00E5146F"/>
    <w:rsid w:val="00E57F04"/>
    <w:rsid w:val="00E616FA"/>
    <w:rsid w:val="00E6479B"/>
    <w:rsid w:val="00E70BF1"/>
    <w:rsid w:val="00E7282B"/>
    <w:rsid w:val="00E760B0"/>
    <w:rsid w:val="00E764A9"/>
    <w:rsid w:val="00E77228"/>
    <w:rsid w:val="00E823ED"/>
    <w:rsid w:val="00E86865"/>
    <w:rsid w:val="00E86F23"/>
    <w:rsid w:val="00E87C8C"/>
    <w:rsid w:val="00E904D5"/>
    <w:rsid w:val="00E923AF"/>
    <w:rsid w:val="00E92A2A"/>
    <w:rsid w:val="00E92B62"/>
    <w:rsid w:val="00E9484A"/>
    <w:rsid w:val="00E969F2"/>
    <w:rsid w:val="00EA0292"/>
    <w:rsid w:val="00EA1EEA"/>
    <w:rsid w:val="00EA1F7B"/>
    <w:rsid w:val="00EA44F4"/>
    <w:rsid w:val="00EB1C68"/>
    <w:rsid w:val="00EB4F81"/>
    <w:rsid w:val="00EB689A"/>
    <w:rsid w:val="00EC29F8"/>
    <w:rsid w:val="00EC40A8"/>
    <w:rsid w:val="00EC5C4A"/>
    <w:rsid w:val="00EC5FDE"/>
    <w:rsid w:val="00EC7247"/>
    <w:rsid w:val="00EC78AE"/>
    <w:rsid w:val="00ED12DE"/>
    <w:rsid w:val="00ED25F4"/>
    <w:rsid w:val="00ED298D"/>
    <w:rsid w:val="00ED3394"/>
    <w:rsid w:val="00ED4549"/>
    <w:rsid w:val="00ED67E8"/>
    <w:rsid w:val="00EE067F"/>
    <w:rsid w:val="00EE1BA1"/>
    <w:rsid w:val="00EE1CEF"/>
    <w:rsid w:val="00EE27E3"/>
    <w:rsid w:val="00EE4657"/>
    <w:rsid w:val="00EF0574"/>
    <w:rsid w:val="00EF1293"/>
    <w:rsid w:val="00EF64D0"/>
    <w:rsid w:val="00F00DE0"/>
    <w:rsid w:val="00F01601"/>
    <w:rsid w:val="00F030EF"/>
    <w:rsid w:val="00F03966"/>
    <w:rsid w:val="00F06641"/>
    <w:rsid w:val="00F10C07"/>
    <w:rsid w:val="00F1111D"/>
    <w:rsid w:val="00F12B71"/>
    <w:rsid w:val="00F12DC7"/>
    <w:rsid w:val="00F2052D"/>
    <w:rsid w:val="00F20843"/>
    <w:rsid w:val="00F219FB"/>
    <w:rsid w:val="00F22167"/>
    <w:rsid w:val="00F302DB"/>
    <w:rsid w:val="00F3077E"/>
    <w:rsid w:val="00F3290A"/>
    <w:rsid w:val="00F33D2A"/>
    <w:rsid w:val="00F36EC7"/>
    <w:rsid w:val="00F41B4A"/>
    <w:rsid w:val="00F41E56"/>
    <w:rsid w:val="00F44568"/>
    <w:rsid w:val="00F530A7"/>
    <w:rsid w:val="00F54E7D"/>
    <w:rsid w:val="00F55AB8"/>
    <w:rsid w:val="00F55B62"/>
    <w:rsid w:val="00F641EC"/>
    <w:rsid w:val="00F64A9C"/>
    <w:rsid w:val="00F73BDA"/>
    <w:rsid w:val="00F757CC"/>
    <w:rsid w:val="00F760C8"/>
    <w:rsid w:val="00F80C64"/>
    <w:rsid w:val="00F873CD"/>
    <w:rsid w:val="00F87AF4"/>
    <w:rsid w:val="00F90F45"/>
    <w:rsid w:val="00F920CC"/>
    <w:rsid w:val="00F9286D"/>
    <w:rsid w:val="00F953CA"/>
    <w:rsid w:val="00F9651F"/>
    <w:rsid w:val="00FB0BA2"/>
    <w:rsid w:val="00FB16CB"/>
    <w:rsid w:val="00FB4B6D"/>
    <w:rsid w:val="00FB64A4"/>
    <w:rsid w:val="00FC4617"/>
    <w:rsid w:val="00FC5AA7"/>
    <w:rsid w:val="00FC6CB0"/>
    <w:rsid w:val="00FC74B8"/>
    <w:rsid w:val="00FC7850"/>
    <w:rsid w:val="00FD02C4"/>
    <w:rsid w:val="00FD0916"/>
    <w:rsid w:val="00FD0D4E"/>
    <w:rsid w:val="00FD2532"/>
    <w:rsid w:val="00FD4719"/>
    <w:rsid w:val="00FD5D3F"/>
    <w:rsid w:val="00FD5EBB"/>
    <w:rsid w:val="00FE084F"/>
    <w:rsid w:val="00FE16D9"/>
    <w:rsid w:val="00FE3C06"/>
    <w:rsid w:val="00FE53EE"/>
    <w:rsid w:val="00FF2F6A"/>
    <w:rsid w:val="00FF3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07D1C01"/>
  <w15:chartTrackingRefBased/>
  <w15:docId w15:val="{F0BB6AB5-C227-4E4B-A7CE-79A86AFB0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3" w:qFormat="1"/>
    <w:lsdException w:name="Emphasis" w:semiHidden="1" w:uiPriority="2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30" w:qFormat="1"/>
    <w:lsdException w:name="Intense Quote" w:semiHidden="1" w:uiPriority="3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0" w:qFormat="1"/>
    <w:lsdException w:name="Intense Emphasis" w:semiHidden="1" w:uiPriority="22" w:qFormat="1"/>
    <w:lsdException w:name="Subtle Reference" w:semiHidden="1" w:uiPriority="32" w:qFormat="1"/>
    <w:lsdException w:name="Intense Reference" w:semiHidden="1" w:uiPriority="33" w:qFormat="1"/>
    <w:lsdException w:name="Book Title" w:semiHidden="1" w:uiPriority="34"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5BBD"/>
    <w:pPr>
      <w:widowControl w:val="0"/>
      <w:spacing w:line="360" w:lineRule="auto"/>
      <w:ind w:firstLineChars="200" w:firstLine="200"/>
      <w:jc w:val="both"/>
    </w:pPr>
    <w:rPr>
      <w:kern w:val="2"/>
      <w:sz w:val="21"/>
      <w:szCs w:val="21"/>
    </w:rPr>
  </w:style>
  <w:style w:type="paragraph" w:styleId="Heading1">
    <w:name w:val="heading 1"/>
    <w:aliases w:val="（一级标题）"/>
    <w:next w:val="Normal"/>
    <w:link w:val="Heading1Char"/>
    <w:uiPriority w:val="9"/>
    <w:qFormat/>
    <w:rsid w:val="00C05B27"/>
    <w:pPr>
      <w:keepNext/>
      <w:keepLines/>
      <w:pageBreakBefore/>
      <w:widowControl w:val="0"/>
      <w:numPr>
        <w:numId w:val="3"/>
      </w:numPr>
      <w:spacing w:before="120" w:after="120" w:line="578" w:lineRule="auto"/>
      <w:jc w:val="center"/>
      <w:outlineLvl w:val="0"/>
    </w:pPr>
    <w:rPr>
      <w:rFonts w:eastAsia="黑体"/>
      <w:b/>
      <w:bCs/>
      <w:kern w:val="44"/>
      <w:sz w:val="44"/>
      <w:szCs w:val="44"/>
    </w:rPr>
  </w:style>
  <w:style w:type="paragraph" w:styleId="Heading2">
    <w:name w:val="heading 2"/>
    <w:aliases w:val="（二级标题）"/>
    <w:next w:val="Normal"/>
    <w:link w:val="Heading2Char"/>
    <w:uiPriority w:val="9"/>
    <w:unhideWhenUsed/>
    <w:qFormat/>
    <w:rsid w:val="009A2E2F"/>
    <w:pPr>
      <w:keepNext/>
      <w:keepLines/>
      <w:numPr>
        <w:ilvl w:val="1"/>
        <w:numId w:val="3"/>
      </w:numPr>
      <w:spacing w:before="120" w:after="120" w:line="360" w:lineRule="auto"/>
      <w:outlineLvl w:val="1"/>
    </w:pPr>
    <w:rPr>
      <w:rFonts w:ascii="Cambria" w:eastAsia="黑体" w:hAnsi="Cambria"/>
      <w:b/>
      <w:bCs/>
      <w:kern w:val="2"/>
      <w:sz w:val="32"/>
      <w:szCs w:val="32"/>
    </w:rPr>
  </w:style>
  <w:style w:type="paragraph" w:styleId="Heading3">
    <w:name w:val="heading 3"/>
    <w:aliases w:val="（三级标题）"/>
    <w:next w:val="Normal"/>
    <w:link w:val="Heading3Char"/>
    <w:uiPriority w:val="9"/>
    <w:unhideWhenUsed/>
    <w:qFormat/>
    <w:rsid w:val="009A2E2F"/>
    <w:pPr>
      <w:keepNext/>
      <w:keepLines/>
      <w:numPr>
        <w:ilvl w:val="2"/>
        <w:numId w:val="3"/>
      </w:numPr>
      <w:spacing w:before="120" w:after="120" w:line="360" w:lineRule="auto"/>
      <w:outlineLvl w:val="2"/>
    </w:pPr>
    <w:rPr>
      <w:rFonts w:eastAsia="黑体"/>
      <w:b/>
      <w:bCs/>
      <w:kern w:val="2"/>
      <w:sz w:val="32"/>
      <w:szCs w:val="32"/>
    </w:rPr>
  </w:style>
  <w:style w:type="paragraph" w:styleId="Heading4">
    <w:name w:val="heading 4"/>
    <w:aliases w:val="（四级标题）"/>
    <w:next w:val="Normal"/>
    <w:link w:val="Heading4Char"/>
    <w:uiPriority w:val="9"/>
    <w:unhideWhenUsed/>
    <w:qFormat/>
    <w:rsid w:val="00554D20"/>
    <w:pPr>
      <w:keepNext/>
      <w:keepLines/>
      <w:numPr>
        <w:ilvl w:val="3"/>
        <w:numId w:val="3"/>
      </w:numPr>
      <w:spacing w:before="120" w:after="120" w:line="360" w:lineRule="auto"/>
      <w:outlineLvl w:val="3"/>
    </w:pPr>
    <w:rPr>
      <w:rFonts w:ascii="Cambria" w:eastAsia="黑体" w:hAnsi="Cambria"/>
      <w:b/>
      <w:bCs/>
      <w:kern w:val="2"/>
      <w:sz w:val="32"/>
      <w:szCs w:val="28"/>
    </w:rPr>
  </w:style>
  <w:style w:type="paragraph" w:styleId="Heading5">
    <w:name w:val="heading 5"/>
    <w:aliases w:val="（五级标题）"/>
    <w:next w:val="Normal"/>
    <w:link w:val="Heading5Char"/>
    <w:uiPriority w:val="9"/>
    <w:unhideWhenUsed/>
    <w:qFormat/>
    <w:rsid w:val="00547266"/>
    <w:pPr>
      <w:numPr>
        <w:ilvl w:val="4"/>
        <w:numId w:val="3"/>
      </w:numPr>
      <w:spacing w:before="120" w:after="120" w:line="360" w:lineRule="auto"/>
      <w:outlineLvl w:val="4"/>
    </w:pPr>
    <w:rPr>
      <w:rFonts w:eastAsia="黑体"/>
      <w:b/>
      <w:bCs/>
      <w:kern w:val="2"/>
      <w:sz w:val="32"/>
      <w:szCs w:val="32"/>
    </w:rPr>
  </w:style>
  <w:style w:type="paragraph" w:styleId="Heading6">
    <w:name w:val="heading 6"/>
    <w:aliases w:val="（六级标题）"/>
    <w:next w:val="Normal"/>
    <w:link w:val="Heading6Char"/>
    <w:uiPriority w:val="9"/>
    <w:unhideWhenUsed/>
    <w:qFormat/>
    <w:rsid w:val="00FB64A4"/>
    <w:pPr>
      <w:keepNext/>
      <w:keepLines/>
      <w:numPr>
        <w:ilvl w:val="5"/>
        <w:numId w:val="3"/>
      </w:numPr>
      <w:spacing w:before="120" w:after="120" w:line="360" w:lineRule="auto"/>
      <w:outlineLvl w:val="5"/>
    </w:pPr>
    <w:rPr>
      <w:rFonts w:ascii="Cambria" w:eastAsia="黑体" w:hAnsi="Cambria"/>
      <w:b/>
      <w:bCs/>
      <w:kern w:val="2"/>
      <w:sz w:val="28"/>
      <w:szCs w:val="24"/>
    </w:rPr>
  </w:style>
  <w:style w:type="paragraph" w:styleId="Heading7">
    <w:name w:val="heading 7"/>
    <w:aliases w:val="（七级标题）"/>
    <w:next w:val="Normal"/>
    <w:link w:val="Heading7Char"/>
    <w:uiPriority w:val="9"/>
    <w:unhideWhenUsed/>
    <w:qFormat/>
    <w:rsid w:val="00011342"/>
    <w:pPr>
      <w:keepNext/>
      <w:keepLines/>
      <w:numPr>
        <w:ilvl w:val="6"/>
        <w:numId w:val="3"/>
      </w:numPr>
      <w:spacing w:before="120" w:after="120" w:line="360" w:lineRule="auto"/>
      <w:outlineLvl w:val="6"/>
    </w:pPr>
    <w:rPr>
      <w:rFonts w:eastAsia="黑体"/>
      <w:b/>
      <w:bCs/>
      <w:kern w:val="2"/>
      <w:sz w:val="28"/>
      <w:szCs w:val="24"/>
    </w:rPr>
  </w:style>
  <w:style w:type="paragraph" w:styleId="Heading8">
    <w:name w:val="heading 8"/>
    <w:aliases w:val="（八级标题）"/>
    <w:basedOn w:val="Normal"/>
    <w:next w:val="Normal"/>
    <w:link w:val="Heading8Char"/>
    <w:uiPriority w:val="9"/>
    <w:unhideWhenUsed/>
    <w:qFormat/>
    <w:rsid w:val="00011342"/>
    <w:pPr>
      <w:keepNext/>
      <w:keepLines/>
      <w:numPr>
        <w:ilvl w:val="7"/>
        <w:numId w:val="3"/>
      </w:numPr>
      <w:spacing w:before="120" w:after="120"/>
      <w:ind w:firstLineChars="0"/>
      <w:outlineLvl w:val="7"/>
    </w:pPr>
    <w:rPr>
      <w:rFonts w:ascii="Cambria" w:eastAsia="黑体" w:hAnsi="Cambria"/>
      <w:b/>
      <w:sz w:val="28"/>
      <w:szCs w:val="24"/>
    </w:rPr>
  </w:style>
  <w:style w:type="paragraph" w:styleId="Heading9">
    <w:name w:val="heading 9"/>
    <w:aliases w:val="（九级标题）"/>
    <w:next w:val="Normal"/>
    <w:link w:val="Heading9Char"/>
    <w:uiPriority w:val="9"/>
    <w:unhideWhenUsed/>
    <w:qFormat/>
    <w:rsid w:val="00011342"/>
    <w:pPr>
      <w:keepNext/>
      <w:keepLines/>
      <w:numPr>
        <w:ilvl w:val="8"/>
        <w:numId w:val="3"/>
      </w:numPr>
      <w:spacing w:before="120" w:after="120" w:line="360" w:lineRule="auto"/>
      <w:outlineLvl w:val="8"/>
    </w:pPr>
    <w:rPr>
      <w:rFonts w:ascii="Cambria" w:eastAsia="黑体" w:hAnsi="Cambria"/>
      <w:b/>
      <w:kern w:val="2"/>
      <w:sz w:val="2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一级标题） Char"/>
    <w:link w:val="Heading1"/>
    <w:uiPriority w:val="9"/>
    <w:rsid w:val="00C05B27"/>
    <w:rPr>
      <w:rFonts w:eastAsia="黑体"/>
      <w:b/>
      <w:bCs/>
      <w:kern w:val="44"/>
      <w:sz w:val="44"/>
      <w:szCs w:val="44"/>
      <w:lang w:val="en-US" w:eastAsia="zh-CN" w:bidi="ar-SA"/>
    </w:rPr>
  </w:style>
  <w:style w:type="character" w:customStyle="1" w:styleId="Heading2Char">
    <w:name w:val="Heading 2 Char"/>
    <w:aliases w:val="（二级标题） Char"/>
    <w:link w:val="Heading2"/>
    <w:uiPriority w:val="9"/>
    <w:rsid w:val="009A2E2F"/>
    <w:rPr>
      <w:rFonts w:ascii="Cambria" w:eastAsia="黑体" w:hAnsi="Cambria"/>
      <w:b/>
      <w:bCs/>
      <w:kern w:val="2"/>
      <w:sz w:val="32"/>
      <w:szCs w:val="32"/>
      <w:lang w:val="en-US" w:eastAsia="zh-CN" w:bidi="ar-SA"/>
    </w:rPr>
  </w:style>
  <w:style w:type="character" w:customStyle="1" w:styleId="Heading3Char">
    <w:name w:val="Heading 3 Char"/>
    <w:aliases w:val="（三级标题） Char"/>
    <w:link w:val="Heading3"/>
    <w:uiPriority w:val="9"/>
    <w:rsid w:val="009A2E2F"/>
    <w:rPr>
      <w:rFonts w:eastAsia="黑体"/>
      <w:b/>
      <w:bCs/>
      <w:kern w:val="2"/>
      <w:sz w:val="32"/>
      <w:szCs w:val="32"/>
      <w:lang w:val="en-US" w:eastAsia="zh-CN" w:bidi="ar-SA"/>
    </w:rPr>
  </w:style>
  <w:style w:type="character" w:customStyle="1" w:styleId="Heading4Char">
    <w:name w:val="Heading 4 Char"/>
    <w:aliases w:val="（四级标题） Char"/>
    <w:link w:val="Heading4"/>
    <w:uiPriority w:val="9"/>
    <w:rsid w:val="00554D20"/>
    <w:rPr>
      <w:rFonts w:ascii="Cambria" w:eastAsia="黑体" w:hAnsi="Cambria"/>
      <w:b/>
      <w:bCs/>
      <w:kern w:val="2"/>
      <w:sz w:val="32"/>
      <w:szCs w:val="28"/>
      <w:lang w:val="en-US" w:eastAsia="zh-CN" w:bidi="ar-SA"/>
    </w:rPr>
  </w:style>
  <w:style w:type="character" w:customStyle="1" w:styleId="Heading5Char">
    <w:name w:val="Heading 5 Char"/>
    <w:aliases w:val="（五级标题） Char"/>
    <w:link w:val="Heading5"/>
    <w:uiPriority w:val="9"/>
    <w:rsid w:val="00547266"/>
    <w:rPr>
      <w:rFonts w:eastAsia="黑体"/>
      <w:b/>
      <w:bCs/>
      <w:kern w:val="2"/>
      <w:sz w:val="32"/>
      <w:szCs w:val="32"/>
      <w:lang w:val="en-US" w:eastAsia="zh-CN" w:bidi="ar-SA"/>
    </w:rPr>
  </w:style>
  <w:style w:type="character" w:customStyle="1" w:styleId="Heading6Char">
    <w:name w:val="Heading 6 Char"/>
    <w:aliases w:val="（六级标题） Char"/>
    <w:link w:val="Heading6"/>
    <w:uiPriority w:val="9"/>
    <w:rsid w:val="00FB64A4"/>
    <w:rPr>
      <w:rFonts w:ascii="Cambria" w:eastAsia="黑体" w:hAnsi="Cambria"/>
      <w:b/>
      <w:bCs/>
      <w:kern w:val="2"/>
      <w:sz w:val="28"/>
      <w:szCs w:val="24"/>
      <w:lang w:val="en-US" w:eastAsia="zh-CN" w:bidi="ar-SA"/>
    </w:rPr>
  </w:style>
  <w:style w:type="character" w:customStyle="1" w:styleId="Heading7Char">
    <w:name w:val="Heading 7 Char"/>
    <w:aliases w:val="（七级标题） Char"/>
    <w:link w:val="Heading7"/>
    <w:uiPriority w:val="9"/>
    <w:rsid w:val="00011342"/>
    <w:rPr>
      <w:rFonts w:eastAsia="黑体"/>
      <w:b/>
      <w:bCs/>
      <w:kern w:val="2"/>
      <w:sz w:val="28"/>
      <w:szCs w:val="24"/>
      <w:lang w:val="en-US" w:eastAsia="zh-CN" w:bidi="ar-SA"/>
    </w:rPr>
  </w:style>
  <w:style w:type="character" w:customStyle="1" w:styleId="Heading8Char">
    <w:name w:val="Heading 8 Char"/>
    <w:aliases w:val="（八级标题） Char"/>
    <w:link w:val="Heading8"/>
    <w:uiPriority w:val="9"/>
    <w:rsid w:val="00011342"/>
    <w:rPr>
      <w:rFonts w:ascii="Cambria" w:eastAsia="黑体" w:hAnsi="Cambria" w:cs="Times New Roman"/>
      <w:b/>
      <w:sz w:val="28"/>
      <w:szCs w:val="24"/>
    </w:rPr>
  </w:style>
  <w:style w:type="character" w:customStyle="1" w:styleId="Heading9Char">
    <w:name w:val="Heading 9 Char"/>
    <w:aliases w:val="（九级标题） Char"/>
    <w:link w:val="Heading9"/>
    <w:uiPriority w:val="9"/>
    <w:rsid w:val="00011342"/>
    <w:rPr>
      <w:rFonts w:ascii="Cambria" w:eastAsia="黑体" w:hAnsi="Cambria"/>
      <w:b/>
      <w:kern w:val="2"/>
      <w:sz w:val="28"/>
      <w:szCs w:val="21"/>
      <w:lang w:val="en-US" w:eastAsia="zh-CN" w:bidi="ar-SA"/>
    </w:rPr>
  </w:style>
  <w:style w:type="paragraph" w:styleId="DocumentMap">
    <w:name w:val="Document Map"/>
    <w:basedOn w:val="Normal"/>
    <w:link w:val="DocumentMapChar"/>
    <w:uiPriority w:val="99"/>
    <w:semiHidden/>
    <w:unhideWhenUsed/>
    <w:rsid w:val="009A2E2F"/>
    <w:rPr>
      <w:rFonts w:ascii="宋体"/>
      <w:sz w:val="18"/>
      <w:szCs w:val="18"/>
    </w:rPr>
  </w:style>
  <w:style w:type="character" w:customStyle="1" w:styleId="DocumentMapChar">
    <w:name w:val="Document Map Char"/>
    <w:link w:val="DocumentMap"/>
    <w:uiPriority w:val="99"/>
    <w:semiHidden/>
    <w:rsid w:val="009A2E2F"/>
    <w:rPr>
      <w:rFonts w:ascii="宋体" w:eastAsia="宋体"/>
      <w:sz w:val="18"/>
      <w:szCs w:val="18"/>
    </w:rPr>
  </w:style>
  <w:style w:type="paragraph" w:customStyle="1" w:styleId="Z">
    <w:name w:val="Z正文标题"/>
    <w:basedOn w:val="Normal"/>
    <w:next w:val="Normal"/>
    <w:qFormat/>
    <w:rsid w:val="00011342"/>
    <w:pPr>
      <w:spacing w:afterLines="50"/>
    </w:pPr>
    <w:rPr>
      <w:b/>
    </w:rPr>
  </w:style>
  <w:style w:type="paragraph" w:customStyle="1" w:styleId="B">
    <w:name w:val="B表格题注"/>
    <w:next w:val="Normal"/>
    <w:qFormat/>
    <w:rsid w:val="006F55C7"/>
    <w:pPr>
      <w:numPr>
        <w:numId w:val="14"/>
      </w:numPr>
      <w:spacing w:line="360" w:lineRule="auto"/>
      <w:jc w:val="center"/>
    </w:pPr>
    <w:rPr>
      <w:rFonts w:eastAsia="黑体"/>
      <w:b/>
      <w:kern w:val="2"/>
      <w:sz w:val="21"/>
      <w:szCs w:val="21"/>
    </w:rPr>
  </w:style>
  <w:style w:type="paragraph" w:styleId="TOC1">
    <w:name w:val="toc 1"/>
    <w:next w:val="Normal"/>
    <w:autoRedefine/>
    <w:uiPriority w:val="39"/>
    <w:unhideWhenUsed/>
    <w:rsid w:val="00547266"/>
    <w:pPr>
      <w:tabs>
        <w:tab w:val="right" w:leader="dot" w:pos="8296"/>
      </w:tabs>
    </w:pPr>
    <w:rPr>
      <w:b/>
      <w:noProof/>
      <w:kern w:val="2"/>
      <w:sz w:val="18"/>
      <w:szCs w:val="21"/>
    </w:rPr>
  </w:style>
  <w:style w:type="paragraph" w:customStyle="1" w:styleId="T">
    <w:name w:val="T图形题注"/>
    <w:basedOn w:val="Normal"/>
    <w:next w:val="Normal"/>
    <w:qFormat/>
    <w:rsid w:val="006F55C7"/>
    <w:pPr>
      <w:numPr>
        <w:numId w:val="15"/>
      </w:numPr>
      <w:ind w:left="0" w:firstLineChars="0" w:firstLine="0"/>
      <w:jc w:val="center"/>
    </w:pPr>
    <w:rPr>
      <w:rFonts w:eastAsia="黑体"/>
      <w:b/>
    </w:rPr>
  </w:style>
  <w:style w:type="paragraph" w:styleId="BalloonText">
    <w:name w:val="Balloon Text"/>
    <w:basedOn w:val="Normal"/>
    <w:link w:val="BalloonTextChar"/>
    <w:uiPriority w:val="99"/>
    <w:semiHidden/>
    <w:unhideWhenUsed/>
    <w:rsid w:val="00136706"/>
    <w:pPr>
      <w:spacing w:line="240" w:lineRule="auto"/>
    </w:pPr>
    <w:rPr>
      <w:sz w:val="18"/>
      <w:szCs w:val="18"/>
    </w:rPr>
  </w:style>
  <w:style w:type="character" w:customStyle="1" w:styleId="BalloonTextChar">
    <w:name w:val="Balloon Text Char"/>
    <w:link w:val="BalloonText"/>
    <w:uiPriority w:val="99"/>
    <w:semiHidden/>
    <w:rsid w:val="00136706"/>
    <w:rPr>
      <w:sz w:val="18"/>
      <w:szCs w:val="18"/>
    </w:rPr>
  </w:style>
  <w:style w:type="paragraph" w:customStyle="1" w:styleId="T0">
    <w:name w:val="T图形居中"/>
    <w:next w:val="T"/>
    <w:qFormat/>
    <w:rsid w:val="00136706"/>
    <w:pPr>
      <w:jc w:val="center"/>
    </w:pPr>
    <w:rPr>
      <w:kern w:val="2"/>
      <w:sz w:val="24"/>
      <w:szCs w:val="21"/>
    </w:rPr>
  </w:style>
  <w:style w:type="paragraph" w:customStyle="1" w:styleId="B0">
    <w:name w:val="B表格正文"/>
    <w:next w:val="B1"/>
    <w:qFormat/>
    <w:rsid w:val="00136706"/>
    <w:rPr>
      <w:rFonts w:eastAsia="黑体"/>
      <w:kern w:val="2"/>
      <w:sz w:val="21"/>
      <w:szCs w:val="21"/>
    </w:rPr>
  </w:style>
  <w:style w:type="table" w:styleId="TableGrid">
    <w:name w:val="Table Grid"/>
    <w:basedOn w:val="TableNormal"/>
    <w:uiPriority w:val="59"/>
    <w:rsid w:val="0013670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B1">
    <w:name w:val="B表头样式"/>
    <w:next w:val="Normal"/>
    <w:qFormat/>
    <w:rsid w:val="007428B6"/>
    <w:pPr>
      <w:jc w:val="center"/>
    </w:pPr>
    <w:rPr>
      <w:rFonts w:eastAsia="黑体"/>
      <w:b/>
      <w:kern w:val="2"/>
      <w:sz w:val="21"/>
      <w:szCs w:val="21"/>
    </w:rPr>
  </w:style>
  <w:style w:type="paragraph" w:customStyle="1" w:styleId="B2">
    <w:name w:val="B表格序号"/>
    <w:basedOn w:val="B0"/>
    <w:qFormat/>
    <w:rsid w:val="00950416"/>
    <w:pPr>
      <w:jc w:val="center"/>
    </w:pPr>
    <w:rPr>
      <w:sz w:val="24"/>
    </w:rPr>
  </w:style>
  <w:style w:type="paragraph" w:customStyle="1" w:styleId="M">
    <w:name w:val="M目录名称"/>
    <w:basedOn w:val="Normal"/>
    <w:next w:val="Normal"/>
    <w:rsid w:val="00711811"/>
    <w:pPr>
      <w:widowControl/>
      <w:adjustRightInd w:val="0"/>
      <w:snapToGrid w:val="0"/>
      <w:ind w:firstLineChars="0" w:firstLine="0"/>
      <w:jc w:val="center"/>
    </w:pPr>
    <w:rPr>
      <w:rFonts w:ascii="黑体" w:eastAsia="黑体" w:hAnsi="黑体"/>
      <w:b/>
      <w:bCs/>
      <w:snapToGrid w:val="0"/>
      <w:color w:val="000000"/>
      <w:spacing w:val="60"/>
      <w:kern w:val="0"/>
      <w:sz w:val="44"/>
      <w:szCs w:val="30"/>
    </w:rPr>
  </w:style>
  <w:style w:type="paragraph" w:styleId="TOC2">
    <w:name w:val="toc 2"/>
    <w:next w:val="Normal"/>
    <w:autoRedefine/>
    <w:uiPriority w:val="39"/>
    <w:unhideWhenUsed/>
    <w:rsid w:val="00547266"/>
    <w:pPr>
      <w:tabs>
        <w:tab w:val="right" w:leader="dot" w:pos="8296"/>
      </w:tabs>
      <w:ind w:leftChars="100" w:left="100"/>
    </w:pPr>
    <w:rPr>
      <w:noProof/>
      <w:kern w:val="2"/>
      <w:sz w:val="18"/>
      <w:szCs w:val="21"/>
    </w:rPr>
  </w:style>
  <w:style w:type="paragraph" w:styleId="TOC3">
    <w:name w:val="toc 3"/>
    <w:next w:val="Normal"/>
    <w:autoRedefine/>
    <w:uiPriority w:val="39"/>
    <w:unhideWhenUsed/>
    <w:rsid w:val="00711811"/>
    <w:pPr>
      <w:tabs>
        <w:tab w:val="right" w:leader="dot" w:pos="8296"/>
      </w:tabs>
      <w:ind w:leftChars="200" w:left="200"/>
    </w:pPr>
    <w:rPr>
      <w:noProof/>
      <w:kern w:val="2"/>
      <w:sz w:val="18"/>
      <w:szCs w:val="21"/>
    </w:rPr>
  </w:style>
  <w:style w:type="paragraph" w:styleId="TOC4">
    <w:name w:val="toc 4"/>
    <w:next w:val="Normal"/>
    <w:autoRedefine/>
    <w:uiPriority w:val="39"/>
    <w:unhideWhenUsed/>
    <w:rsid w:val="00622B08"/>
    <w:pPr>
      <w:tabs>
        <w:tab w:val="right" w:leader="dot" w:pos="8296"/>
      </w:tabs>
      <w:ind w:leftChars="300" w:left="720"/>
    </w:pPr>
    <w:rPr>
      <w:noProof/>
      <w:kern w:val="2"/>
      <w:sz w:val="18"/>
      <w:szCs w:val="21"/>
    </w:rPr>
  </w:style>
  <w:style w:type="paragraph" w:styleId="ListParagraph">
    <w:name w:val="List Paragraph"/>
    <w:basedOn w:val="Normal"/>
    <w:uiPriority w:val="35"/>
    <w:semiHidden/>
    <w:rsid w:val="001D2DFF"/>
    <w:pPr>
      <w:ind w:firstLine="420"/>
    </w:pPr>
  </w:style>
  <w:style w:type="character" w:styleId="Hyperlink">
    <w:name w:val="Hyperlink"/>
    <w:uiPriority w:val="99"/>
    <w:rsid w:val="00BC35E2"/>
    <w:rPr>
      <w:color w:val="0000FF"/>
      <w:u w:val="single"/>
    </w:rPr>
  </w:style>
  <w:style w:type="paragraph" w:styleId="Header">
    <w:name w:val="header"/>
    <w:basedOn w:val="Normal"/>
    <w:link w:val="HeaderChar"/>
    <w:uiPriority w:val="99"/>
    <w:unhideWhenUsed/>
    <w:rsid w:val="00547266"/>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link w:val="Header"/>
    <w:uiPriority w:val="99"/>
    <w:rsid w:val="00547266"/>
    <w:rPr>
      <w:sz w:val="18"/>
      <w:szCs w:val="18"/>
    </w:rPr>
  </w:style>
  <w:style w:type="paragraph" w:styleId="Footer">
    <w:name w:val="footer"/>
    <w:basedOn w:val="Normal"/>
    <w:link w:val="FooterChar"/>
    <w:uiPriority w:val="99"/>
    <w:unhideWhenUsed/>
    <w:rsid w:val="00547266"/>
    <w:pPr>
      <w:tabs>
        <w:tab w:val="center" w:pos="4153"/>
        <w:tab w:val="right" w:pos="8306"/>
      </w:tabs>
      <w:snapToGrid w:val="0"/>
      <w:spacing w:line="240" w:lineRule="auto"/>
      <w:jc w:val="left"/>
    </w:pPr>
    <w:rPr>
      <w:sz w:val="18"/>
      <w:szCs w:val="18"/>
    </w:rPr>
  </w:style>
  <w:style w:type="character" w:customStyle="1" w:styleId="FooterChar">
    <w:name w:val="Footer Char"/>
    <w:link w:val="Footer"/>
    <w:uiPriority w:val="99"/>
    <w:rsid w:val="00547266"/>
    <w:rPr>
      <w:sz w:val="18"/>
      <w:szCs w:val="18"/>
    </w:rPr>
  </w:style>
  <w:style w:type="paragraph" w:styleId="TableofFigures">
    <w:name w:val="table of figures"/>
    <w:next w:val="Normal"/>
    <w:uiPriority w:val="99"/>
    <w:unhideWhenUsed/>
    <w:rsid w:val="006A5CCE"/>
    <w:pPr>
      <w:tabs>
        <w:tab w:val="left" w:pos="696"/>
        <w:tab w:val="right" w:leader="dot" w:pos="8160"/>
      </w:tabs>
    </w:pPr>
    <w:rPr>
      <w:kern w:val="2"/>
      <w:sz w:val="18"/>
      <w:szCs w:val="21"/>
    </w:rPr>
  </w:style>
  <w:style w:type="paragraph" w:customStyle="1" w:styleId="Z0">
    <w:name w:val="Z正文强调"/>
    <w:basedOn w:val="Normal"/>
    <w:qFormat/>
    <w:rsid w:val="00011342"/>
    <w:pPr>
      <w:spacing w:afterLines="50"/>
    </w:pPr>
    <w:rPr>
      <w:b/>
      <w:u w:val="single"/>
    </w:rPr>
  </w:style>
  <w:style w:type="paragraph" w:styleId="NormalWeb">
    <w:name w:val="Normal (Web)"/>
    <w:basedOn w:val="Normal"/>
    <w:uiPriority w:val="99"/>
    <w:semiHidden/>
    <w:unhideWhenUsed/>
    <w:rsid w:val="00697EAB"/>
    <w:pPr>
      <w:widowControl/>
      <w:spacing w:before="100" w:beforeAutospacing="1" w:after="100" w:afterAutospacing="1" w:line="240" w:lineRule="auto"/>
      <w:ind w:firstLineChars="0" w:firstLine="0"/>
      <w:jc w:val="left"/>
    </w:pPr>
    <w:rPr>
      <w:rFonts w:ascii="宋体" w:hAnsi="宋体" w:cs="宋体"/>
      <w:kern w:val="0"/>
      <w:sz w:val="24"/>
      <w:szCs w:val="24"/>
    </w:rPr>
  </w:style>
  <w:style w:type="character" w:styleId="CommentReference">
    <w:name w:val="annotation reference"/>
    <w:basedOn w:val="DefaultParagraphFont"/>
    <w:uiPriority w:val="99"/>
    <w:semiHidden/>
    <w:unhideWhenUsed/>
    <w:rsid w:val="00811682"/>
    <w:rPr>
      <w:sz w:val="21"/>
      <w:szCs w:val="21"/>
    </w:rPr>
  </w:style>
  <w:style w:type="paragraph" w:styleId="CommentText">
    <w:name w:val="annotation text"/>
    <w:basedOn w:val="Normal"/>
    <w:link w:val="CommentTextChar"/>
    <w:uiPriority w:val="99"/>
    <w:semiHidden/>
    <w:unhideWhenUsed/>
    <w:rsid w:val="00811682"/>
    <w:pPr>
      <w:jc w:val="left"/>
    </w:pPr>
  </w:style>
  <w:style w:type="character" w:customStyle="1" w:styleId="CommentTextChar">
    <w:name w:val="Comment Text Char"/>
    <w:basedOn w:val="DefaultParagraphFont"/>
    <w:link w:val="CommentText"/>
    <w:uiPriority w:val="99"/>
    <w:semiHidden/>
    <w:rsid w:val="00811682"/>
    <w:rPr>
      <w:kern w:val="2"/>
      <w:sz w:val="21"/>
      <w:szCs w:val="21"/>
    </w:rPr>
  </w:style>
  <w:style w:type="paragraph" w:styleId="CommentSubject">
    <w:name w:val="annotation subject"/>
    <w:basedOn w:val="CommentText"/>
    <w:next w:val="CommentText"/>
    <w:link w:val="CommentSubjectChar"/>
    <w:uiPriority w:val="99"/>
    <w:semiHidden/>
    <w:unhideWhenUsed/>
    <w:rsid w:val="00811682"/>
    <w:rPr>
      <w:b/>
      <w:bCs/>
    </w:rPr>
  </w:style>
  <w:style w:type="character" w:customStyle="1" w:styleId="CommentSubjectChar">
    <w:name w:val="Comment Subject Char"/>
    <w:basedOn w:val="CommentTextChar"/>
    <w:link w:val="CommentSubject"/>
    <w:uiPriority w:val="99"/>
    <w:semiHidden/>
    <w:rsid w:val="00811682"/>
    <w:rPr>
      <w:b/>
      <w:bCs/>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34923">
      <w:bodyDiv w:val="1"/>
      <w:marLeft w:val="0"/>
      <w:marRight w:val="0"/>
      <w:marTop w:val="0"/>
      <w:marBottom w:val="0"/>
      <w:divBdr>
        <w:top w:val="none" w:sz="0" w:space="0" w:color="auto"/>
        <w:left w:val="none" w:sz="0" w:space="0" w:color="auto"/>
        <w:bottom w:val="none" w:sz="0" w:space="0" w:color="auto"/>
        <w:right w:val="none" w:sz="0" w:space="0" w:color="auto"/>
      </w:divBdr>
      <w:divsChild>
        <w:div w:id="71585277">
          <w:marLeft w:val="0"/>
          <w:marRight w:val="0"/>
          <w:marTop w:val="0"/>
          <w:marBottom w:val="0"/>
          <w:divBdr>
            <w:top w:val="none" w:sz="0" w:space="0" w:color="auto"/>
            <w:left w:val="none" w:sz="0" w:space="0" w:color="auto"/>
            <w:bottom w:val="none" w:sz="0" w:space="0" w:color="auto"/>
            <w:right w:val="none" w:sz="0" w:space="0" w:color="auto"/>
          </w:divBdr>
          <w:divsChild>
            <w:div w:id="666786329">
              <w:marLeft w:val="0"/>
              <w:marRight w:val="0"/>
              <w:marTop w:val="0"/>
              <w:marBottom w:val="0"/>
              <w:divBdr>
                <w:top w:val="none" w:sz="0" w:space="0" w:color="auto"/>
                <w:left w:val="none" w:sz="0" w:space="0" w:color="auto"/>
                <w:bottom w:val="none" w:sz="0" w:space="0" w:color="auto"/>
                <w:right w:val="none" w:sz="0" w:space="0" w:color="auto"/>
              </w:divBdr>
              <w:divsChild>
                <w:div w:id="1211499064">
                  <w:marLeft w:val="0"/>
                  <w:marRight w:val="0"/>
                  <w:marTop w:val="0"/>
                  <w:marBottom w:val="0"/>
                  <w:divBdr>
                    <w:top w:val="none" w:sz="0" w:space="0" w:color="auto"/>
                    <w:left w:val="none" w:sz="0" w:space="0" w:color="auto"/>
                    <w:bottom w:val="none" w:sz="0" w:space="0" w:color="auto"/>
                    <w:right w:val="none" w:sz="0" w:space="0" w:color="auto"/>
                  </w:divBdr>
                  <w:divsChild>
                    <w:div w:id="185089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26934">
      <w:bodyDiv w:val="1"/>
      <w:marLeft w:val="0"/>
      <w:marRight w:val="0"/>
      <w:marTop w:val="0"/>
      <w:marBottom w:val="0"/>
      <w:divBdr>
        <w:top w:val="none" w:sz="0" w:space="0" w:color="auto"/>
        <w:left w:val="none" w:sz="0" w:space="0" w:color="auto"/>
        <w:bottom w:val="none" w:sz="0" w:space="0" w:color="auto"/>
        <w:right w:val="none" w:sz="0" w:space="0" w:color="auto"/>
      </w:divBdr>
      <w:divsChild>
        <w:div w:id="1008947903">
          <w:marLeft w:val="0"/>
          <w:marRight w:val="0"/>
          <w:marTop w:val="0"/>
          <w:marBottom w:val="0"/>
          <w:divBdr>
            <w:top w:val="none" w:sz="0" w:space="0" w:color="auto"/>
            <w:left w:val="none" w:sz="0" w:space="0" w:color="auto"/>
            <w:bottom w:val="none" w:sz="0" w:space="0" w:color="auto"/>
            <w:right w:val="none" w:sz="0" w:space="0" w:color="auto"/>
          </w:divBdr>
          <w:divsChild>
            <w:div w:id="1531263609">
              <w:marLeft w:val="0"/>
              <w:marRight w:val="0"/>
              <w:marTop w:val="0"/>
              <w:marBottom w:val="0"/>
              <w:divBdr>
                <w:top w:val="none" w:sz="0" w:space="0" w:color="auto"/>
                <w:left w:val="none" w:sz="0" w:space="0" w:color="auto"/>
                <w:bottom w:val="none" w:sz="0" w:space="0" w:color="auto"/>
                <w:right w:val="none" w:sz="0" w:space="0" w:color="auto"/>
              </w:divBdr>
              <w:divsChild>
                <w:div w:id="1446652359">
                  <w:marLeft w:val="0"/>
                  <w:marRight w:val="0"/>
                  <w:marTop w:val="0"/>
                  <w:marBottom w:val="0"/>
                  <w:divBdr>
                    <w:top w:val="none" w:sz="0" w:space="0" w:color="auto"/>
                    <w:left w:val="none" w:sz="0" w:space="0" w:color="auto"/>
                    <w:bottom w:val="none" w:sz="0" w:space="0" w:color="auto"/>
                    <w:right w:val="none" w:sz="0" w:space="0" w:color="auto"/>
                  </w:divBdr>
                  <w:divsChild>
                    <w:div w:id="7309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77019">
      <w:bodyDiv w:val="1"/>
      <w:marLeft w:val="0"/>
      <w:marRight w:val="0"/>
      <w:marTop w:val="0"/>
      <w:marBottom w:val="0"/>
      <w:divBdr>
        <w:top w:val="none" w:sz="0" w:space="0" w:color="auto"/>
        <w:left w:val="none" w:sz="0" w:space="0" w:color="auto"/>
        <w:bottom w:val="none" w:sz="0" w:space="0" w:color="auto"/>
        <w:right w:val="none" w:sz="0" w:space="0" w:color="auto"/>
      </w:divBdr>
    </w:div>
    <w:div w:id="420377871">
      <w:bodyDiv w:val="1"/>
      <w:marLeft w:val="0"/>
      <w:marRight w:val="0"/>
      <w:marTop w:val="0"/>
      <w:marBottom w:val="0"/>
      <w:divBdr>
        <w:top w:val="none" w:sz="0" w:space="0" w:color="auto"/>
        <w:left w:val="none" w:sz="0" w:space="0" w:color="auto"/>
        <w:bottom w:val="none" w:sz="0" w:space="0" w:color="auto"/>
        <w:right w:val="none" w:sz="0" w:space="0" w:color="auto"/>
      </w:divBdr>
    </w:div>
    <w:div w:id="455028030">
      <w:bodyDiv w:val="1"/>
      <w:marLeft w:val="0"/>
      <w:marRight w:val="0"/>
      <w:marTop w:val="0"/>
      <w:marBottom w:val="0"/>
      <w:divBdr>
        <w:top w:val="none" w:sz="0" w:space="0" w:color="auto"/>
        <w:left w:val="none" w:sz="0" w:space="0" w:color="auto"/>
        <w:bottom w:val="none" w:sz="0" w:space="0" w:color="auto"/>
        <w:right w:val="none" w:sz="0" w:space="0" w:color="auto"/>
      </w:divBdr>
      <w:divsChild>
        <w:div w:id="1250384312">
          <w:marLeft w:val="0"/>
          <w:marRight w:val="0"/>
          <w:marTop w:val="0"/>
          <w:marBottom w:val="0"/>
          <w:divBdr>
            <w:top w:val="none" w:sz="0" w:space="0" w:color="auto"/>
            <w:left w:val="none" w:sz="0" w:space="0" w:color="auto"/>
            <w:bottom w:val="none" w:sz="0" w:space="0" w:color="auto"/>
            <w:right w:val="none" w:sz="0" w:space="0" w:color="auto"/>
          </w:divBdr>
          <w:divsChild>
            <w:div w:id="192426823">
              <w:marLeft w:val="0"/>
              <w:marRight w:val="0"/>
              <w:marTop w:val="0"/>
              <w:marBottom w:val="0"/>
              <w:divBdr>
                <w:top w:val="none" w:sz="0" w:space="0" w:color="auto"/>
                <w:left w:val="none" w:sz="0" w:space="0" w:color="auto"/>
                <w:bottom w:val="none" w:sz="0" w:space="0" w:color="auto"/>
                <w:right w:val="none" w:sz="0" w:space="0" w:color="auto"/>
              </w:divBdr>
              <w:divsChild>
                <w:div w:id="1748918973">
                  <w:marLeft w:val="0"/>
                  <w:marRight w:val="0"/>
                  <w:marTop w:val="0"/>
                  <w:marBottom w:val="0"/>
                  <w:divBdr>
                    <w:top w:val="none" w:sz="0" w:space="0" w:color="auto"/>
                    <w:left w:val="none" w:sz="0" w:space="0" w:color="auto"/>
                    <w:bottom w:val="none" w:sz="0" w:space="0" w:color="auto"/>
                    <w:right w:val="none" w:sz="0" w:space="0" w:color="auto"/>
                  </w:divBdr>
                  <w:divsChild>
                    <w:div w:id="212573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12663">
      <w:bodyDiv w:val="1"/>
      <w:marLeft w:val="0"/>
      <w:marRight w:val="0"/>
      <w:marTop w:val="0"/>
      <w:marBottom w:val="0"/>
      <w:divBdr>
        <w:top w:val="none" w:sz="0" w:space="0" w:color="auto"/>
        <w:left w:val="none" w:sz="0" w:space="0" w:color="auto"/>
        <w:bottom w:val="none" w:sz="0" w:space="0" w:color="auto"/>
        <w:right w:val="none" w:sz="0" w:space="0" w:color="auto"/>
      </w:divBdr>
    </w:div>
    <w:div w:id="539703270">
      <w:bodyDiv w:val="1"/>
      <w:marLeft w:val="0"/>
      <w:marRight w:val="0"/>
      <w:marTop w:val="0"/>
      <w:marBottom w:val="0"/>
      <w:divBdr>
        <w:top w:val="none" w:sz="0" w:space="0" w:color="auto"/>
        <w:left w:val="none" w:sz="0" w:space="0" w:color="auto"/>
        <w:bottom w:val="none" w:sz="0" w:space="0" w:color="auto"/>
        <w:right w:val="none" w:sz="0" w:space="0" w:color="auto"/>
      </w:divBdr>
      <w:divsChild>
        <w:div w:id="1161576106">
          <w:marLeft w:val="0"/>
          <w:marRight w:val="0"/>
          <w:marTop w:val="0"/>
          <w:marBottom w:val="0"/>
          <w:divBdr>
            <w:top w:val="none" w:sz="0" w:space="0" w:color="auto"/>
            <w:left w:val="none" w:sz="0" w:space="0" w:color="auto"/>
            <w:bottom w:val="none" w:sz="0" w:space="0" w:color="auto"/>
            <w:right w:val="none" w:sz="0" w:space="0" w:color="auto"/>
          </w:divBdr>
          <w:divsChild>
            <w:div w:id="77682482">
              <w:marLeft w:val="0"/>
              <w:marRight w:val="0"/>
              <w:marTop w:val="0"/>
              <w:marBottom w:val="0"/>
              <w:divBdr>
                <w:top w:val="none" w:sz="0" w:space="0" w:color="auto"/>
                <w:left w:val="none" w:sz="0" w:space="0" w:color="auto"/>
                <w:bottom w:val="none" w:sz="0" w:space="0" w:color="auto"/>
                <w:right w:val="none" w:sz="0" w:space="0" w:color="auto"/>
              </w:divBdr>
              <w:divsChild>
                <w:div w:id="295570640">
                  <w:marLeft w:val="0"/>
                  <w:marRight w:val="0"/>
                  <w:marTop w:val="0"/>
                  <w:marBottom w:val="0"/>
                  <w:divBdr>
                    <w:top w:val="none" w:sz="0" w:space="0" w:color="auto"/>
                    <w:left w:val="none" w:sz="0" w:space="0" w:color="auto"/>
                    <w:bottom w:val="none" w:sz="0" w:space="0" w:color="auto"/>
                    <w:right w:val="none" w:sz="0" w:space="0" w:color="auto"/>
                  </w:divBdr>
                  <w:divsChild>
                    <w:div w:id="7909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360209">
      <w:bodyDiv w:val="1"/>
      <w:marLeft w:val="0"/>
      <w:marRight w:val="0"/>
      <w:marTop w:val="0"/>
      <w:marBottom w:val="0"/>
      <w:divBdr>
        <w:top w:val="none" w:sz="0" w:space="0" w:color="auto"/>
        <w:left w:val="none" w:sz="0" w:space="0" w:color="auto"/>
        <w:bottom w:val="none" w:sz="0" w:space="0" w:color="auto"/>
        <w:right w:val="none" w:sz="0" w:space="0" w:color="auto"/>
      </w:divBdr>
    </w:div>
    <w:div w:id="782193013">
      <w:bodyDiv w:val="1"/>
      <w:marLeft w:val="0"/>
      <w:marRight w:val="0"/>
      <w:marTop w:val="0"/>
      <w:marBottom w:val="0"/>
      <w:divBdr>
        <w:top w:val="none" w:sz="0" w:space="0" w:color="auto"/>
        <w:left w:val="none" w:sz="0" w:space="0" w:color="auto"/>
        <w:bottom w:val="none" w:sz="0" w:space="0" w:color="auto"/>
        <w:right w:val="none" w:sz="0" w:space="0" w:color="auto"/>
      </w:divBdr>
    </w:div>
    <w:div w:id="999383108">
      <w:bodyDiv w:val="1"/>
      <w:marLeft w:val="0"/>
      <w:marRight w:val="0"/>
      <w:marTop w:val="0"/>
      <w:marBottom w:val="0"/>
      <w:divBdr>
        <w:top w:val="none" w:sz="0" w:space="0" w:color="auto"/>
        <w:left w:val="none" w:sz="0" w:space="0" w:color="auto"/>
        <w:bottom w:val="none" w:sz="0" w:space="0" w:color="auto"/>
        <w:right w:val="none" w:sz="0" w:space="0" w:color="auto"/>
      </w:divBdr>
    </w:div>
    <w:div w:id="1093089003">
      <w:bodyDiv w:val="1"/>
      <w:marLeft w:val="0"/>
      <w:marRight w:val="0"/>
      <w:marTop w:val="0"/>
      <w:marBottom w:val="0"/>
      <w:divBdr>
        <w:top w:val="none" w:sz="0" w:space="0" w:color="auto"/>
        <w:left w:val="none" w:sz="0" w:space="0" w:color="auto"/>
        <w:bottom w:val="none" w:sz="0" w:space="0" w:color="auto"/>
        <w:right w:val="none" w:sz="0" w:space="0" w:color="auto"/>
      </w:divBdr>
      <w:divsChild>
        <w:div w:id="1777796518">
          <w:marLeft w:val="0"/>
          <w:marRight w:val="0"/>
          <w:marTop w:val="0"/>
          <w:marBottom w:val="0"/>
          <w:divBdr>
            <w:top w:val="none" w:sz="0" w:space="0" w:color="auto"/>
            <w:left w:val="none" w:sz="0" w:space="0" w:color="auto"/>
            <w:bottom w:val="none" w:sz="0" w:space="0" w:color="auto"/>
            <w:right w:val="none" w:sz="0" w:space="0" w:color="auto"/>
          </w:divBdr>
          <w:divsChild>
            <w:div w:id="1353847145">
              <w:marLeft w:val="0"/>
              <w:marRight w:val="0"/>
              <w:marTop w:val="0"/>
              <w:marBottom w:val="0"/>
              <w:divBdr>
                <w:top w:val="none" w:sz="0" w:space="0" w:color="auto"/>
                <w:left w:val="none" w:sz="0" w:space="0" w:color="auto"/>
                <w:bottom w:val="none" w:sz="0" w:space="0" w:color="auto"/>
                <w:right w:val="none" w:sz="0" w:space="0" w:color="auto"/>
              </w:divBdr>
              <w:divsChild>
                <w:div w:id="1884174859">
                  <w:marLeft w:val="0"/>
                  <w:marRight w:val="0"/>
                  <w:marTop w:val="0"/>
                  <w:marBottom w:val="0"/>
                  <w:divBdr>
                    <w:top w:val="none" w:sz="0" w:space="0" w:color="auto"/>
                    <w:left w:val="none" w:sz="0" w:space="0" w:color="auto"/>
                    <w:bottom w:val="none" w:sz="0" w:space="0" w:color="auto"/>
                    <w:right w:val="none" w:sz="0" w:space="0" w:color="auto"/>
                  </w:divBdr>
                  <w:divsChild>
                    <w:div w:id="8351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550782">
      <w:bodyDiv w:val="1"/>
      <w:marLeft w:val="0"/>
      <w:marRight w:val="0"/>
      <w:marTop w:val="0"/>
      <w:marBottom w:val="0"/>
      <w:divBdr>
        <w:top w:val="none" w:sz="0" w:space="0" w:color="auto"/>
        <w:left w:val="none" w:sz="0" w:space="0" w:color="auto"/>
        <w:bottom w:val="none" w:sz="0" w:space="0" w:color="auto"/>
        <w:right w:val="none" w:sz="0" w:space="0" w:color="auto"/>
      </w:divBdr>
    </w:div>
    <w:div w:id="1639646582">
      <w:bodyDiv w:val="1"/>
      <w:marLeft w:val="0"/>
      <w:marRight w:val="0"/>
      <w:marTop w:val="0"/>
      <w:marBottom w:val="0"/>
      <w:divBdr>
        <w:top w:val="none" w:sz="0" w:space="0" w:color="auto"/>
        <w:left w:val="none" w:sz="0" w:space="0" w:color="auto"/>
        <w:bottom w:val="none" w:sz="0" w:space="0" w:color="auto"/>
        <w:right w:val="none" w:sz="0" w:space="0" w:color="auto"/>
      </w:divBdr>
    </w:div>
    <w:div w:id="1657218623">
      <w:bodyDiv w:val="1"/>
      <w:marLeft w:val="0"/>
      <w:marRight w:val="0"/>
      <w:marTop w:val="0"/>
      <w:marBottom w:val="0"/>
      <w:divBdr>
        <w:top w:val="none" w:sz="0" w:space="0" w:color="auto"/>
        <w:left w:val="none" w:sz="0" w:space="0" w:color="auto"/>
        <w:bottom w:val="none" w:sz="0" w:space="0" w:color="auto"/>
        <w:right w:val="none" w:sz="0" w:space="0" w:color="auto"/>
      </w:divBdr>
    </w:div>
    <w:div w:id="1808627703">
      <w:bodyDiv w:val="1"/>
      <w:marLeft w:val="0"/>
      <w:marRight w:val="0"/>
      <w:marTop w:val="0"/>
      <w:marBottom w:val="0"/>
      <w:divBdr>
        <w:top w:val="none" w:sz="0" w:space="0" w:color="auto"/>
        <w:left w:val="none" w:sz="0" w:space="0" w:color="auto"/>
        <w:bottom w:val="none" w:sz="0" w:space="0" w:color="auto"/>
        <w:right w:val="none" w:sz="0" w:space="0" w:color="auto"/>
      </w:divBdr>
    </w:div>
    <w:div w:id="2126341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emf"/><Relationship Id="rId26" Type="http://schemas.openxmlformats.org/officeDocument/2006/relationships/image" Target="media/image12.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oleObject" Target="embeddings/oleObject4.bin"/><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png"/><Relationship Id="rId29" Type="http://schemas.openxmlformats.org/officeDocument/2006/relationships/image" Target="media/image15.pn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emf"/><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oleObject" Target="embeddings/oleObject3.bin"/><Relationship Id="rId31" Type="http://schemas.openxmlformats.org/officeDocument/2006/relationships/image" Target="media/image1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baike.baidu.com/item/%E7%A5%9E%E7%BB%8F%E7%A7%91%E5%AD%A6"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BDB9B5-E771-4AC8-BD88-54B13607A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12</Pages>
  <Words>1306</Words>
  <Characters>7447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8736</CharactersWithSpaces>
  <SharedDoc>false</SharedDoc>
  <HLinks>
    <vt:vector size="12" baseType="variant">
      <vt:variant>
        <vt:i4>4980760</vt:i4>
      </vt:variant>
      <vt:variant>
        <vt:i4>48</vt:i4>
      </vt:variant>
      <vt:variant>
        <vt:i4>0</vt:i4>
      </vt:variant>
      <vt:variant>
        <vt:i4>5</vt:i4>
      </vt:variant>
      <vt:variant>
        <vt:lpwstr>https://baike.baidu.com/item/%E7%A5%9E%E7%BB%8F%E7%A7%91%E5%AD%A6</vt:lpwstr>
      </vt:variant>
      <vt:variant>
        <vt:lpwstr/>
      </vt:variant>
      <vt:variant>
        <vt:i4>1114142</vt:i4>
      </vt:variant>
      <vt:variant>
        <vt:i4>0</vt:i4>
      </vt:variant>
      <vt:variant>
        <vt:i4>0</vt:i4>
      </vt:variant>
      <vt:variant>
        <vt:i4>5</vt:i4>
      </vt:variant>
      <vt:variant>
        <vt:lpwstr>https://baike.baidu.com/item/%E6%9C%BA%E5%99%A8%E8%A7%86%E8%A7%89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PEI Caihong A</cp:lastModifiedBy>
  <cp:revision>17</cp:revision>
  <dcterms:created xsi:type="dcterms:W3CDTF">2018-05-11T07:06:00Z</dcterms:created>
  <dcterms:modified xsi:type="dcterms:W3CDTF">2018-05-11T14:27:00Z</dcterms:modified>
</cp:coreProperties>
</file>